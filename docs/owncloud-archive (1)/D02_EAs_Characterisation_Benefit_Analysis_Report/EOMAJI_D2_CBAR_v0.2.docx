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cs="Calibri"/>
          <w:b/>
          <w:b/>
          <w:sz w:val="36"/>
          <w:szCs w:val="36"/>
        </w:rPr>
      </w:pPr>
      <w:r>
        <w:rPr>
          <w:rFonts w:cs="Calibri" w:ascii="Calibri" w:hAnsi="Calibri"/>
          <w:b/>
          <w:sz w:val="36"/>
          <w:szCs w:val="36"/>
        </w:rPr>
      </w:r>
    </w:p>
    <w:p>
      <w:pPr>
        <w:pStyle w:val="Normal"/>
        <w:jc w:val="center"/>
        <w:rPr>
          <w:rFonts w:ascii="Calibri" w:hAnsi="Calibri" w:cs="Calibri"/>
          <w:b/>
          <w:b/>
          <w:caps/>
          <w:sz w:val="48"/>
          <w:szCs w:val="36"/>
        </w:rPr>
      </w:pPr>
      <w:r>
        <w:rPr>
          <w:rFonts w:cs="Calibri" w:ascii="Calibri" w:hAnsi="Calibri"/>
          <w:b/>
          <w:caps/>
          <w:sz w:val="48"/>
          <w:szCs w:val="36"/>
        </w:rPr>
      </w:r>
    </w:p>
    <w:p>
      <w:pPr>
        <w:pStyle w:val="Normal"/>
        <w:jc w:val="center"/>
        <w:rPr>
          <w:rFonts w:ascii="Calibri" w:hAnsi="Calibri" w:cs="Calibri"/>
          <w:b/>
          <w:b/>
          <w:caps/>
          <w:sz w:val="48"/>
          <w:szCs w:val="36"/>
        </w:rPr>
      </w:pPr>
      <w:r>
        <w:rPr>
          <w:rFonts w:cs="Calibri" w:ascii="Calibri" w:hAnsi="Calibri"/>
          <w:b/>
          <w:caps/>
          <w:sz w:val="48"/>
          <w:szCs w:val="36"/>
        </w:rPr>
        <w:t>EO MAJI</w:t>
      </w:r>
    </w:p>
    <w:p>
      <w:pPr>
        <w:pStyle w:val="Normal"/>
        <w:jc w:val="center"/>
        <w:rPr>
          <w:rFonts w:ascii="Calibri" w:hAnsi="Calibri" w:cs="Calibri"/>
          <w:b/>
          <w:b/>
          <w:caps/>
          <w:sz w:val="48"/>
          <w:szCs w:val="36"/>
        </w:rPr>
      </w:pPr>
      <w:r>
        <w:rPr>
          <w:rFonts w:cs="Calibri" w:ascii="Calibri" w:hAnsi="Calibri"/>
          <w:b/>
          <w:caps/>
          <w:sz w:val="48"/>
          <w:szCs w:val="36"/>
        </w:rPr>
        <w:t>EO Africa explorers</w:t>
      </w:r>
    </w:p>
    <w:p>
      <w:pPr>
        <w:pStyle w:val="Normal"/>
        <w:jc w:val="center"/>
        <w:rPr>
          <w:rFonts w:ascii="Calibri" w:hAnsi="Calibri" w:cs="Calibri"/>
          <w:b/>
          <w:b/>
          <w:caps/>
          <w:sz w:val="44"/>
          <w:szCs w:val="36"/>
        </w:rPr>
      </w:pPr>
      <w:r>
        <w:rPr>
          <w:rFonts w:cs="Calibri" w:ascii="Calibri" w:hAnsi="Calibri"/>
          <w:b/>
          <w:caps/>
          <w:sz w:val="44"/>
          <w:szCs w:val="36"/>
        </w:rPr>
      </w:r>
    </w:p>
    <w:p>
      <w:pPr>
        <w:pStyle w:val="Normal"/>
        <w:jc w:val="center"/>
        <w:rPr>
          <w:rFonts w:ascii="Calibri" w:hAnsi="Calibri" w:cs="Calibri"/>
          <w:b/>
          <w:b/>
          <w:caps/>
          <w:sz w:val="48"/>
          <w:szCs w:val="36"/>
        </w:rPr>
      </w:pPr>
      <w:r>
        <w:rPr>
          <w:rFonts w:cs="Calibri" w:ascii="Calibri" w:hAnsi="Calibri"/>
          <w:b/>
          <w:caps/>
          <w:sz w:val="48"/>
          <w:szCs w:val="36"/>
        </w:rPr>
        <w:t xml:space="preserve">African Early Adopters Characterisation and benefit analysis Report </w:t>
      </w:r>
    </w:p>
    <w:p>
      <w:pPr>
        <w:pStyle w:val="Normal"/>
        <w:jc w:val="center"/>
        <w:rPr>
          <w:rFonts w:ascii="Calibri" w:hAnsi="Calibri" w:cs="Calibri"/>
          <w:b/>
          <w:b/>
          <w:caps/>
          <w:sz w:val="40"/>
          <w:szCs w:val="36"/>
        </w:rPr>
      </w:pPr>
      <w:r>
        <w:rPr>
          <w:rFonts w:cs="Calibri" w:ascii="Calibri" w:hAnsi="Calibri"/>
          <w:b/>
          <w:caps/>
          <w:sz w:val="40"/>
          <w:szCs w:val="36"/>
        </w:rPr>
      </w:r>
    </w:p>
    <w:p>
      <w:pPr>
        <w:pStyle w:val="TextBody"/>
        <w:jc w:val="center"/>
        <w:rPr>
          <w:rFonts w:ascii="Calibri" w:hAnsi="Calibri" w:asciiTheme="minorHAnsi" w:hAnsiTheme="minorHAnsi"/>
          <w:b/>
          <w:b/>
          <w:sz w:val="24"/>
          <w:szCs w:val="24"/>
        </w:rPr>
      </w:pPr>
      <w:r>
        <w:rPr>
          <w:rFonts w:ascii="Calibri" w:hAnsi="Calibri" w:asciiTheme="minorHAnsi" w:hAnsiTheme="minorHAnsi"/>
          <w:sz w:val="24"/>
          <w:szCs w:val="24"/>
        </w:rPr>
        <w:t>V1</w:t>
      </w:r>
    </w:p>
    <w:p>
      <w:pPr>
        <w:pStyle w:val="TextBody"/>
        <w:jc w:val="center"/>
        <w:rPr>
          <w:rFonts w:ascii="Calibri" w:hAnsi="Calibri" w:asciiTheme="minorHAnsi" w:hAnsiTheme="minorHAnsi"/>
          <w:b/>
          <w:b/>
          <w:sz w:val="24"/>
          <w:szCs w:val="24"/>
        </w:rPr>
      </w:pPr>
      <w:r>
        <w:rPr>
          <w:rFonts w:ascii="Calibri" w:hAnsi="Calibri" w:asciiTheme="minorHAnsi" w:hAnsiTheme="minorHAnsi"/>
          <w:sz w:val="24"/>
          <w:szCs w:val="24"/>
        </w:rPr>
        <w:t>Date: 01/04/2023</w:t>
      </w:r>
    </w:p>
    <w:p>
      <w:pPr>
        <w:pStyle w:val="TextBody"/>
        <w:jc w:val="center"/>
        <w:rPr>
          <w:rFonts w:ascii="Calibri" w:hAnsi="Calibri" w:asciiTheme="minorHAnsi" w:hAnsiTheme="minorHAnsi"/>
          <w:sz w:val="24"/>
          <w:szCs w:val="24"/>
        </w:rPr>
      </w:pPr>
      <w:r>
        <w:rPr>
          <w:rFonts w:asciiTheme="minorHAnsi" w:hAnsiTheme="minorHAnsi" w:ascii="Calibri" w:hAnsi="Calibri"/>
          <w:sz w:val="24"/>
          <w:szCs w:val="24"/>
        </w:rPr>
      </w:r>
    </w:p>
    <w:p>
      <w:pPr>
        <w:pStyle w:val="TextBody"/>
        <w:jc w:val="center"/>
        <w:rPr>
          <w:rFonts w:ascii="Calibri" w:hAnsi="Calibri" w:asciiTheme="minorHAnsi" w:hAnsiTheme="minorHAnsi"/>
          <w:sz w:val="24"/>
          <w:szCs w:val="24"/>
        </w:rPr>
      </w:pPr>
      <w:r>
        <w:rPr>
          <w:rFonts w:ascii="Calibri" w:hAnsi="Calibri" w:asciiTheme="minorHAnsi" w:hAnsiTheme="minorHAnsi"/>
          <w:sz w:val="24"/>
          <w:szCs w:val="24"/>
        </w:rPr>
        <w:t>Contract No.</w:t>
      </w:r>
    </w:p>
    <w:p>
      <w:pPr>
        <w:pStyle w:val="Normal"/>
        <w:jc w:val="center"/>
        <w:rPr>
          <w:b/>
          <w:b/>
          <w:sz w:val="24"/>
        </w:rPr>
      </w:pPr>
      <w:r>
        <w:rPr>
          <w:b/>
          <w:sz w:val="24"/>
        </w:rPr>
        <w:t>4000139395/22/I-DT</w:t>
      </w:r>
    </w:p>
    <w:p>
      <w:pPr>
        <w:pStyle w:val="Normal"/>
        <w:jc w:val="center"/>
        <w:rPr>
          <w:lang w:bidi="en-US"/>
        </w:rPr>
      </w:pPr>
      <w:r>
        <w:rPr>
          <w:lang w:bidi="en-US"/>
        </w:rPr>
      </w:r>
    </w:p>
    <w:p>
      <w:pPr>
        <w:pStyle w:val="Titl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spacing w:before="120" w:after="24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Submitted by</w:t>
      </w:r>
    </w:p>
    <w:tbl>
      <w:tblPr>
        <w:tblW w:w="5000" w:type="pct"/>
        <w:jc w:val="center"/>
        <w:tblInd w:w="0" w:type="dxa"/>
        <w:tblLayout w:type="fixed"/>
        <w:tblCellMar>
          <w:top w:w="0" w:type="dxa"/>
          <w:left w:w="56" w:type="dxa"/>
          <w:bottom w:w="0" w:type="dxa"/>
          <w:right w:w="56" w:type="dxa"/>
        </w:tblCellMar>
        <w:tblLook w:val="0000" w:noHBand="0" w:noVBand="0" w:firstColumn="0" w:lastRow="0" w:lastColumn="0" w:firstRow="0"/>
      </w:tblPr>
      <w:tblGrid>
        <w:gridCol w:w="10007"/>
      </w:tblGrid>
      <w:tr>
        <w:trPr>
          <w:trHeight w:val="2364" w:hRule="atLeast"/>
        </w:trPr>
        <w:tc>
          <w:tcPr>
            <w:tcW w:w="10007" w:type="dxa"/>
            <w:tcBorders/>
            <w:vAlign w:val="center"/>
          </w:tcPr>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26">
                  <wp:simplePos x="0" y="0"/>
                  <wp:positionH relativeFrom="column">
                    <wp:posOffset>2215515</wp:posOffset>
                  </wp:positionH>
                  <wp:positionV relativeFrom="paragraph">
                    <wp:posOffset>75565</wp:posOffset>
                  </wp:positionV>
                  <wp:extent cx="1635760" cy="441325"/>
                  <wp:effectExtent l="0" t="0" r="0" b="0"/>
                  <wp:wrapSquare wrapText="largest"/>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25598" r="0" b="23810"/>
                          <a:stretch>
                            <a:fillRect/>
                          </a:stretch>
                        </pic:blipFill>
                        <pic:spPr bwMode="auto">
                          <a:xfrm>
                            <a:off x="0" y="0"/>
                            <a:ext cx="1635760" cy="44132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br/>
              <w:t>In Cooperation with:</w:t>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25">
                  <wp:simplePos x="0" y="0"/>
                  <wp:positionH relativeFrom="column">
                    <wp:posOffset>1692910</wp:posOffset>
                  </wp:positionH>
                  <wp:positionV relativeFrom="paragraph">
                    <wp:posOffset>83820</wp:posOffset>
                  </wp:positionV>
                  <wp:extent cx="1172210" cy="611505"/>
                  <wp:effectExtent l="0" t="0" r="0" b="0"/>
                  <wp:wrapSquare wrapText="largest"/>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0" t="10527" r="0" b="17375"/>
                          <a:stretch>
                            <a:fillRect/>
                          </a:stretch>
                        </pic:blipFill>
                        <pic:spPr bwMode="auto">
                          <a:xfrm>
                            <a:off x="0" y="0"/>
                            <a:ext cx="1172210" cy="611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3366770</wp:posOffset>
                  </wp:positionH>
                  <wp:positionV relativeFrom="paragraph">
                    <wp:posOffset>128905</wp:posOffset>
                  </wp:positionV>
                  <wp:extent cx="2077085" cy="554355"/>
                  <wp:effectExtent l="0" t="0" r="0" b="0"/>
                  <wp:wrapSquare wrapText="largest"/>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077085" cy="55435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widowControl w:val="false"/>
              <w:rPr>
                <w:lang w:bidi="en-US"/>
              </w:rPr>
            </w:pPr>
            <w:r>
              <w:rPr>
                <w:lang w:bidi="en-US"/>
              </w:rPr>
            </w:r>
          </w:p>
        </w:tc>
      </w:tr>
    </w:tbl>
    <w:p>
      <w:pPr>
        <w:sectPr>
          <w:headerReference w:type="default" r:id="rId5"/>
          <w:footerReference w:type="default" r:id="rId6"/>
          <w:type w:val="nextPage"/>
          <w:pgSz w:w="11906" w:h="16838"/>
          <w:pgMar w:left="1134" w:right="765" w:header="567" w:top="1701" w:footer="397" w:bottom="1134" w:gutter="0"/>
          <w:pgNumType w:fmt="decimal"/>
          <w:formProt w:val="false"/>
          <w:textDirection w:val="lrTb"/>
          <w:docGrid w:type="default" w:linePitch="272" w:charSpace="16384"/>
        </w:sectPr>
      </w:pPr>
    </w:p>
    <w:p>
      <w:pPr>
        <w:pStyle w:val="Normal"/>
        <w:spacing w:lineRule="auto" w:line="240" w:before="0" w:after="0"/>
        <w:contextualSpacing/>
        <w:jc w:val="center"/>
        <w:rPr>
          <w:rFonts w:ascii="Calibri" w:hAnsi="Calibri" w:cs="Calibri" w:asciiTheme="minorHAnsi" w:cstheme="minorHAnsi" w:hAnsiTheme="minorHAnsi"/>
          <w:b/>
          <w:b/>
          <w:caps/>
          <w:sz w:val="24"/>
        </w:rPr>
      </w:pPr>
      <w:bookmarkStart w:id="0" w:name="_Toc326051377"/>
      <w:bookmarkEnd w:id="0"/>
      <w:r>
        <w:rPr>
          <w:rFonts w:cs="Calibri" w:ascii="Calibri" w:hAnsi="Calibri" w:asciiTheme="minorHAnsi" w:cstheme="minorHAnsi" w:hAnsiTheme="minorHAnsi"/>
          <w:b/>
          <w:caps/>
          <w:sz w:val="24"/>
        </w:rPr>
        <w:t>Document Release Sheet</w:t>
      </w:r>
    </w:p>
    <w:p>
      <w:pPr>
        <w:pStyle w:val="Normal"/>
        <w:numPr>
          <w:ilvl w:val="0"/>
          <w:numId w:val="0"/>
        </w:numPr>
        <w:spacing w:lineRule="auto" w:line="240"/>
        <w:ind w:left="0" w:hanging="0"/>
        <w:jc w:val="both"/>
        <w:outlineLvl w:val="0"/>
        <w:rPr>
          <w:rFonts w:ascii="Calibri" w:hAnsi="Calibri" w:cs="Calibri" w:asciiTheme="minorHAnsi" w:cstheme="minorHAnsi" w:hAnsiTheme="minorHAnsi"/>
          <w:b/>
          <w:b/>
          <w:sz w:val="28"/>
        </w:rPr>
      </w:pPr>
      <w:r>
        <w:rPr>
          <w:rFonts w:cs="Calibri" w:cstheme="minorHAnsi" w:ascii="Calibri" w:hAnsi="Calibri"/>
          <w:b/>
          <w:sz w:val="28"/>
        </w:rPr>
      </w:r>
      <w:bookmarkStart w:id="1" w:name="_Toc342495664"/>
      <w:bookmarkStart w:id="2" w:name="_Toc345589152"/>
      <w:bookmarkStart w:id="3" w:name="_Toc342550638"/>
      <w:bookmarkStart w:id="4" w:name="_Toc342495664"/>
      <w:bookmarkStart w:id="5" w:name="_Toc345589152"/>
      <w:bookmarkStart w:id="6" w:name="_Toc342550638"/>
      <w:bookmarkEnd w:id="4"/>
      <w:bookmarkEnd w:id="5"/>
      <w:bookmarkEnd w:id="6"/>
    </w:p>
    <w:p>
      <w:pPr>
        <w:pStyle w:val="Normal"/>
        <w:numPr>
          <w:ilvl w:val="0"/>
          <w:numId w:val="0"/>
        </w:numPr>
        <w:spacing w:lineRule="auto" w:line="240"/>
        <w:ind w:left="0" w:hanging="0"/>
        <w:jc w:val="both"/>
        <w:outlineLvl w:val="0"/>
        <w:rPr>
          <w:rFonts w:ascii="Calibri" w:hAnsi="Calibri" w:cs="Calibri" w:asciiTheme="minorHAnsi" w:cstheme="minorHAnsi" w:hAnsiTheme="minorHAnsi"/>
          <w:b/>
          <w:b/>
          <w:sz w:val="28"/>
        </w:rPr>
      </w:pPr>
      <w:r>
        <w:rPr>
          <w:rFonts w:cs="Calibri" w:cstheme="minorHAnsi" w:ascii="Calibri" w:hAnsi="Calibri"/>
          <w:b/>
          <w:sz w:val="28"/>
        </w:rPr>
      </w:r>
    </w:p>
    <w:tbl>
      <w:tblPr>
        <w:tblW w:w="9639"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1980"/>
        <w:gridCol w:w="3814"/>
        <w:gridCol w:w="3845"/>
      </w:tblGrid>
      <w:tr>
        <w:trPr>
          <w:trHeight w:val="765" w:hRule="exact"/>
          <w:cantSplit w:val="true"/>
        </w:trPr>
        <w:tc>
          <w:tcPr>
            <w:tcW w:w="198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Author:</w:t>
            </w:r>
          </w:p>
        </w:tc>
        <w:tc>
          <w:tcPr>
            <w:tcW w:w="38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b/>
                <w:b/>
                <w:smallCaps/>
                <w:sz w:val="36"/>
                <w:szCs w:val="36"/>
              </w:rPr>
            </w:pPr>
            <w:r>
              <w:rPr>
                <w:rFonts w:cs="Calibri" w:ascii="Calibri" w:hAnsi="Calibri"/>
                <w:b/>
                <w:smallCaps/>
                <w:sz w:val="36"/>
                <w:szCs w:val="36"/>
              </w:rPr>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ab/>
              <w:t xml:space="preserve">Date:      </w:t>
            </w:r>
          </w:p>
        </w:tc>
      </w:tr>
      <w:tr>
        <w:trPr>
          <w:trHeight w:val="765" w:hRule="exact"/>
          <w:cantSplit w:val="true"/>
        </w:trPr>
        <w:tc>
          <w:tcPr>
            <w:tcW w:w="1980" w:type="dxa"/>
            <w:tcBorders>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ins w:id="0" w:author="Unknown Author" w:date="2023-04-27T11:26:18Z">
              <w:r>
                <w:rPr>
                  <w:rFonts w:cs="Calibri" w:ascii="Calibri" w:hAnsi="Calibri"/>
                </w:rPr>
                <w:t>In collaboration with:</w:t>
              </w:r>
            </w:ins>
          </w:p>
        </w:tc>
        <w:tc>
          <w:tcPr>
            <w:tcW w:w="3814" w:type="dxa"/>
            <w:tcBorders>
              <w:left w:val="single" w:sz="4" w:space="0" w:color="000000"/>
              <w:bottom w:val="single" w:sz="4" w:space="0" w:color="000000"/>
              <w:right w:val="single" w:sz="4" w:space="0" w:color="000000"/>
            </w:tcBorders>
            <w:vAlign w:val="center"/>
          </w:tcPr>
          <w:p>
            <w:pPr>
              <w:pStyle w:val="TextBody"/>
              <w:spacing w:before="0" w:after="200"/>
              <w:jc w:val="center"/>
              <w:rPr/>
            </w:pPr>
            <w:ins w:id="1" w:author="Unknown Author" w:date="2023-04-27T11:26:30Z">
              <w:r>
                <w:rPr/>
                <w:t>Héctor nieto</w:t>
              </w:r>
            </w:ins>
            <w:ins w:id="2" w:author="Unknown Author" w:date="2023-04-27T11:27:09Z">
              <w:r>
                <w:rPr/>
                <w:t xml:space="preserve"> </w:t>
              </w:r>
            </w:ins>
            <w:ins w:id="3" w:author="Unknown Author" w:date="2023-04-27T11:27:09Z">
              <w:r>
                <w:rPr/>
                <w:t>(CSIC)</w:t>
              </w:r>
            </w:ins>
          </w:p>
        </w:tc>
        <w:tc>
          <w:tcPr>
            <w:tcW w:w="3845" w:type="dxa"/>
            <w:tcBorders>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sz w:val="16"/>
                <w:vertAlign w:val="subscript"/>
              </w:rPr>
            </w:r>
          </w:p>
        </w:tc>
      </w:tr>
      <w:tr>
        <w:trPr>
          <w:trHeight w:val="924" w:hRule="exact"/>
          <w:cantSplit w:val="true"/>
        </w:trPr>
        <w:tc>
          <w:tcPr>
            <w:tcW w:w="198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Approval</w:t>
            </w:r>
          </w:p>
        </w:tc>
        <w:tc>
          <w:tcPr>
            <w:tcW w:w="381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asciiTheme="minorHAnsi" w:cstheme="minorHAnsi" w:hAnsiTheme="minorHAnsi"/>
              </w:rPr>
            </w:pPr>
            <w:r>
              <w:rPr>
                <w:rFonts w:cs="Calibri" w:ascii="Calibri" w:hAnsi="Calibri" w:asciiTheme="minorHAnsi" w:cstheme="minorHAnsi" w:hAnsiTheme="minorHAnsi"/>
              </w:rPr>
              <w:t>Zoltan Szantoi</w:t>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 xml:space="preserve">                    Date:      </w:t>
            </w:r>
          </w:p>
        </w:tc>
      </w:tr>
      <w:tr>
        <w:trPr>
          <w:trHeight w:val="969" w:hRule="atLeast"/>
          <w:cantSplit w:val="true"/>
        </w:trPr>
        <w:tc>
          <w:tcPr>
            <w:tcW w:w="1980" w:type="dxa"/>
            <w:tcBorders>
              <w:top w:val="single" w:sz="4" w:space="0" w:color="000000"/>
              <w:left w:val="single" w:sz="4" w:space="0" w:color="000000"/>
              <w:bottom w:val="single" w:sz="4" w:space="0" w:color="000000"/>
              <w:right w:val="single" w:sz="4" w:space="0" w:color="000000"/>
            </w:tcBorders>
          </w:tcPr>
          <w:p>
            <w:pPr>
              <w:pStyle w:val="Annotationtext"/>
              <w:widowControl w:val="false"/>
              <w:spacing w:lineRule="auto" w:line="240" w:before="120" w:after="0"/>
              <w:jc w:val="both"/>
              <w:rPr>
                <w:rFonts w:ascii="Calibri" w:hAnsi="Calibri" w:cs="Calibri" w:asciiTheme="minorHAnsi" w:cstheme="minorHAnsi" w:hAnsiTheme="minorHAnsi"/>
              </w:rPr>
            </w:pPr>
            <w:r>
              <w:rPr>
                <w:rFonts w:cs="Calibri" w:ascii="Calibri" w:hAnsi="Calibri" w:asciiTheme="minorHAnsi" w:cstheme="minorHAnsi" w:hAnsiTheme="minorHAnsi"/>
              </w:rPr>
              <w:t>Distribution:</w:t>
            </w:r>
          </w:p>
        </w:tc>
        <w:tc>
          <w:tcPr>
            <w:tcW w:w="7659" w:type="dxa"/>
            <w:gridSpan w:val="2"/>
            <w:tcBorders>
              <w:top w:val="single" w:sz="4" w:space="0" w:color="000000"/>
              <w:left w:val="single" w:sz="4" w:space="0" w:color="000000"/>
              <w:bottom w:val="single" w:sz="4" w:space="0" w:color="000000"/>
              <w:right w:val="single" w:sz="4" w:space="0" w:color="000000"/>
            </w:tcBorders>
          </w:tcPr>
          <w:p>
            <w:pPr>
              <w:pStyle w:val="Arialbodytext"/>
              <w:widowControl w:val="false"/>
              <w:spacing w:lineRule="auto" w:line="240" w:before="60" w:after="120"/>
              <w:jc w:val="left"/>
              <w:rPr>
                <w:rFonts w:ascii="Calibri" w:hAnsi="Calibri" w:cs="Calibri" w:asciiTheme="minorHAnsi" w:cstheme="minorHAnsi" w:hAnsiTheme="minorHAnsi"/>
                <w:sz w:val="20"/>
              </w:rPr>
            </w:pPr>
            <w:r>
              <w:rPr>
                <w:rFonts w:cs="Calibri" w:ascii="Calibri" w:hAnsi="Calibri" w:asciiTheme="minorHAnsi" w:cstheme="minorHAnsi" w:hAnsiTheme="minorHAnsi"/>
                <w:sz w:val="20"/>
              </w:rPr>
              <w:t>ESA and partners</w:t>
            </w:r>
          </w:p>
        </w:tc>
      </w:tr>
    </w:tbl>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before="0" w:after="0"/>
        <w:contextualSpacing/>
        <w:jc w:val="center"/>
        <w:rPr>
          <w:rFonts w:ascii="Calibri" w:hAnsi="Calibri" w:cs="Calibri" w:asciiTheme="minorHAnsi" w:cstheme="minorHAnsi" w:hAnsiTheme="minorHAnsi"/>
          <w:b/>
          <w:b/>
          <w:caps/>
          <w:sz w:val="24"/>
        </w:rPr>
      </w:pPr>
      <w:r>
        <w:rPr>
          <w:rFonts w:cs="Calibri" w:ascii="Calibri" w:hAnsi="Calibri" w:asciiTheme="minorHAnsi" w:cstheme="minorHAnsi" w:hAnsiTheme="minorHAnsi"/>
          <w:b/>
          <w:caps/>
          <w:sz w:val="24"/>
        </w:rPr>
        <w:t>Change Record</w:t>
      </w:r>
    </w:p>
    <w:p>
      <w:pPr>
        <w:pStyle w:val="Normal"/>
        <w:spacing w:lineRule="auto" w:line="240"/>
        <w:rPr>
          <w:rFonts w:ascii="Calibri" w:hAnsi="Calibri" w:cs="Calibri" w:asciiTheme="minorHAnsi" w:cstheme="minorHAnsi" w:hAnsiTheme="minorHAnsi"/>
          <w:b/>
          <w:b/>
          <w:sz w:val="24"/>
          <w:szCs w:val="24"/>
        </w:rPr>
      </w:pPr>
      <w:r>
        <w:rPr>
          <w:rFonts w:cs="Calibri" w:cstheme="minorHAnsi" w:ascii="Calibri" w:hAnsi="Calibri"/>
          <w:b/>
          <w:sz w:val="24"/>
          <w:szCs w:val="24"/>
        </w:rPr>
      </w:r>
    </w:p>
    <w:tbl>
      <w:tblPr>
        <w:tblW w:w="9781" w:type="dxa"/>
        <w:jc w:val="left"/>
        <w:tblInd w:w="-72" w:type="dxa"/>
        <w:tblLayout w:type="fixed"/>
        <w:tblCellMar>
          <w:top w:w="0" w:type="dxa"/>
          <w:left w:w="70" w:type="dxa"/>
          <w:bottom w:w="0" w:type="dxa"/>
          <w:right w:w="70" w:type="dxa"/>
        </w:tblCellMar>
        <w:tblLook w:val="0000" w:noHBand="0" w:noVBand="0" w:firstColumn="0" w:lastRow="0" w:lastColumn="0" w:firstRow="0"/>
      </w:tblPr>
      <w:tblGrid>
        <w:gridCol w:w="988"/>
        <w:gridCol w:w="1281"/>
        <w:gridCol w:w="991"/>
        <w:gridCol w:w="5241"/>
        <w:gridCol w:w="1280"/>
      </w:tblGrid>
      <w:tr>
        <w:trPr>
          <w:trHeight w:val="510" w:hRule="exact"/>
          <w:cantSplit w:val="true"/>
        </w:trPr>
        <w:tc>
          <w:tcPr>
            <w:tcW w:w="988"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Version</w:t>
            </w:r>
          </w:p>
        </w:tc>
        <w:tc>
          <w:tcPr>
            <w:tcW w:w="1281"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Date</w:t>
            </w:r>
          </w:p>
        </w:tc>
        <w:tc>
          <w:tcPr>
            <w:tcW w:w="991"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Page(s)</w:t>
            </w:r>
          </w:p>
        </w:tc>
        <w:tc>
          <w:tcPr>
            <w:tcW w:w="5241"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Change record</w:t>
            </w:r>
          </w:p>
        </w:tc>
        <w:tc>
          <w:tcPr>
            <w:tcW w:w="1280" w:type="dxa"/>
            <w:tcBorders>
              <w:top w:val="single" w:sz="6" w:space="0" w:color="000000"/>
              <w:left w:val="single" w:sz="6" w:space="0" w:color="000000"/>
              <w:righ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Release</w:t>
            </w:r>
          </w:p>
        </w:tc>
      </w:tr>
      <w:tr>
        <w:trPr>
          <w:trHeight w:val="454" w:hRule="atLeast"/>
          <w:cantSplit w:val="true"/>
        </w:trPr>
        <w:tc>
          <w:tcPr>
            <w:tcW w:w="988"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w:t>
            </w:r>
          </w:p>
        </w:tc>
        <w:tc>
          <w:tcPr>
            <w:tcW w:w="128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04/01/2023</w:t>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XX</w:t>
            </w:r>
          </w:p>
        </w:tc>
        <w:tc>
          <w:tcPr>
            <w:tcW w:w="5241"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ascii="Calibri" w:hAnsi="Calibri" w:asciiTheme="minorHAnsi" w:cstheme="minorHAnsi" w:hAnsiTheme="minorHAnsi"/>
              </w:rPr>
              <w:t>First draft</w:t>
            </w:r>
          </w:p>
        </w:tc>
        <w:tc>
          <w:tcPr>
            <w:tcW w:w="1280"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0.1</w:t>
            </w:r>
          </w:p>
        </w:tc>
      </w:tr>
      <w:tr>
        <w:trPr>
          <w:trHeight w:val="454" w:hRule="atLeast"/>
          <w:cantSplit w:val="true"/>
        </w:trPr>
        <w:tc>
          <w:tcPr>
            <w:tcW w:w="988"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w:t>
            </w:r>
          </w:p>
        </w:tc>
        <w:tc>
          <w:tcPr>
            <w:tcW w:w="128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5241"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cstheme="minorHAnsi" w:ascii="Calibri" w:hAnsi="Calibri"/>
              </w:rPr>
            </w:r>
          </w:p>
        </w:tc>
        <w:tc>
          <w:tcPr>
            <w:tcW w:w="1280"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lang w:val="en-US"/>
              </w:rPr>
            </w:pPr>
            <w:r>
              <w:rPr>
                <w:rFonts w:cs="Calibri" w:cstheme="minorHAnsi" w:ascii="Calibri" w:hAnsi="Calibri"/>
                <w:lang w:val="en-US"/>
              </w:rPr>
            </w:r>
          </w:p>
        </w:tc>
      </w:tr>
      <w:tr>
        <w:trPr>
          <w:trHeight w:val="454" w:hRule="atLeast"/>
          <w:cantSplit w:val="true"/>
        </w:trPr>
        <w:tc>
          <w:tcPr>
            <w:tcW w:w="988"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2</w:t>
            </w:r>
          </w:p>
        </w:tc>
        <w:tc>
          <w:tcPr>
            <w:tcW w:w="1281"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5241"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cstheme="minorHAnsi" w:ascii="Calibri" w:hAnsi="Calibri"/>
              </w:rPr>
            </w:r>
          </w:p>
        </w:tc>
        <w:tc>
          <w:tcPr>
            <w:tcW w:w="1280" w:type="dxa"/>
            <w:tcBorders>
              <w:top w:val="single" w:sz="6" w:space="0" w:color="000000"/>
              <w:left w:val="single" w:sz="6" w:space="0" w:color="000000"/>
              <w:bottom w:val="single" w:sz="6" w:space="0" w:color="000000"/>
              <w:right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r>
      <w:tr>
        <w:trPr>
          <w:trHeight w:val="454" w:hRule="atLeast"/>
          <w:cantSplit w:val="true"/>
        </w:trPr>
        <w:tc>
          <w:tcPr>
            <w:tcW w:w="988"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ascii="Calibri" w:hAnsi="Calibri" w:asciiTheme="minorHAnsi" w:cstheme="minorHAnsi" w:hAnsiTheme="minorHAnsi"/>
              </w:rPr>
              <w:t>3</w:t>
            </w:r>
          </w:p>
        </w:tc>
        <w:tc>
          <w:tcPr>
            <w:tcW w:w="1281"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5241"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both"/>
              <w:rPr>
                <w:rFonts w:ascii="Calibri" w:hAnsi="Calibri" w:cs="Calibri" w:asciiTheme="minorHAnsi" w:cstheme="minorHAnsi" w:hAnsiTheme="minorHAnsi"/>
              </w:rPr>
            </w:pPr>
            <w:r>
              <w:rPr>
                <w:rFonts w:cs="Calibri" w:cstheme="minorHAnsi" w:ascii="Calibri" w:hAnsi="Calibri"/>
              </w:rPr>
            </w:r>
          </w:p>
        </w:tc>
        <w:tc>
          <w:tcPr>
            <w:tcW w:w="128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r>
    </w:tbl>
    <w:p>
      <w:pPr>
        <w:pStyle w:val="Normal"/>
        <w:spacing w:lineRule="auto" w:line="240"/>
        <w:jc w:val="both"/>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eastAsia="" w:cs="Calibri" w:eastAsiaTheme="majorEastAsia"/>
          <w:b/>
          <w:b/>
          <w:color w:val="365F91"/>
          <w:sz w:val="28"/>
          <w:szCs w:val="28"/>
          <w:lang w:eastAsia="en-GB"/>
        </w:rPr>
      </w:pPr>
      <w:r>
        <w:rPr>
          <w:rFonts w:eastAsia="" w:cs="Calibri" w:eastAsiaTheme="majorEastAsia" w:ascii="Calibri" w:hAnsi="Calibri"/>
          <w:b/>
          <w:color w:val="365F91"/>
          <w:sz w:val="28"/>
          <w:szCs w:val="28"/>
          <w:lang w:eastAsia="en-GB"/>
        </w:rPr>
      </w:r>
      <w:bookmarkStart w:id="7" w:name="_Toc3260513771"/>
      <w:bookmarkStart w:id="8" w:name="_Toc3260513771"/>
      <w:bookmarkEnd w:id="8"/>
      <w:r>
        <w:br w:type="page"/>
      </w:r>
    </w:p>
    <w:p>
      <w:pPr>
        <w:pStyle w:val="Heading1"/>
        <w:numPr>
          <w:ilvl w:val="0"/>
          <w:numId w:val="15"/>
        </w:numPr>
        <w:rPr>
          <w:rFonts w:ascii="Calibri" w:hAnsi="Calibri" w:cs="Calibri"/>
          <w:b/>
          <w:b/>
          <w:smallCaps/>
          <w:sz w:val="36"/>
          <w:szCs w:val="36"/>
        </w:rPr>
      </w:pPr>
      <w:r>
        <w:rPr/>
        <w:t>Introduction</w:t>
      </w:r>
    </w:p>
    <w:p>
      <w:pPr>
        <w:pStyle w:val="Heading2"/>
        <w:numPr>
          <w:ilvl w:val="1"/>
          <w:numId w:val="16"/>
        </w:numPr>
        <w:rPr>
          <w:rFonts w:ascii="Calibri" w:hAnsi="Calibri" w:cs="Calibri"/>
          <w:b/>
          <w:b/>
          <w:smallCaps/>
          <w:sz w:val="36"/>
          <w:szCs w:val="36"/>
        </w:rPr>
      </w:pPr>
      <w:r>
        <w:rPr/>
        <w:t>Project objective</w:t>
      </w:r>
    </w:p>
    <w:p>
      <w:pPr>
        <w:pStyle w:val="ESAText"/>
        <w:rPr>
          <w:lang w:val="en-GB"/>
        </w:rPr>
      </w:pPr>
      <w:r>
        <w:rPr>
          <w:lang w:val="en-GB"/>
        </w:rPr>
        <w:t>This project aims to implement a prototype for irrigation mapping and crop yield estimation using inputs from the scientific ECOSTRESS and PRISMA missions. The final aim is to develop workflows, in collaboration with the African Early Adopters and EO partner(s), that support African irrigation and food security management, as well as transfering these R&amp;D learnings and results to African end-users and stakeholders. More specifically the project objectives in this project can overall be listed as:</w:t>
      </w:r>
    </w:p>
    <w:p>
      <w:pPr>
        <w:pStyle w:val="Bullet"/>
        <w:numPr>
          <w:ilvl w:val="0"/>
          <w:numId w:val="8"/>
        </w:numPr>
        <w:rPr>
          <w:rFonts w:ascii="Calibri" w:hAnsi="Calibri" w:cs="Calibri"/>
          <w:b/>
          <w:b/>
          <w:smallCaps/>
          <w:sz w:val="36"/>
          <w:szCs w:val="36"/>
        </w:rPr>
      </w:pPr>
      <w:r>
        <w:rPr/>
        <w:t>Exploration of the capabilities for future operational Copernicus missions (LSTM+CHIME) to estimate ET and crop water stress.</w:t>
      </w:r>
    </w:p>
    <w:p>
      <w:pPr>
        <w:pStyle w:val="Bullet"/>
        <w:numPr>
          <w:ilvl w:val="0"/>
          <w:numId w:val="8"/>
        </w:numPr>
        <w:rPr>
          <w:rFonts w:ascii="Calibri" w:hAnsi="Calibri" w:cs="Calibri"/>
          <w:b/>
          <w:b/>
          <w:smallCaps/>
          <w:sz w:val="36"/>
          <w:szCs w:val="36"/>
        </w:rPr>
      </w:pPr>
      <w:r>
        <w:rPr/>
        <w:t>Investigate the potential of PRISMA hyperspectral observations and thermal-based crop stress metrics to improve crop yield/biomass estimations to support agricultural monitoring</w:t>
      </w:r>
    </w:p>
    <w:p>
      <w:pPr>
        <w:pStyle w:val="Bullet"/>
        <w:numPr>
          <w:ilvl w:val="0"/>
          <w:numId w:val="8"/>
        </w:numPr>
        <w:rPr>
          <w:rFonts w:ascii="Calibri" w:hAnsi="Calibri" w:cs="Calibri"/>
          <w:b/>
          <w:b/>
          <w:smallCaps/>
          <w:sz w:val="36"/>
          <w:szCs w:val="36"/>
        </w:rPr>
      </w:pPr>
      <w:r>
        <w:rPr/>
        <w:t xml:space="preserve">Complement the ET retrievals with crop yield, in order to acquire a better understanding of water use efficiency (WUE) of cultivated landscapes. </w:t>
      </w:r>
    </w:p>
    <w:p>
      <w:pPr>
        <w:pStyle w:val="Bullet"/>
        <w:numPr>
          <w:ilvl w:val="0"/>
          <w:numId w:val="8"/>
        </w:numPr>
        <w:rPr>
          <w:rFonts w:ascii="Calibri" w:hAnsi="Calibri" w:cs="Calibri"/>
          <w:b/>
          <w:b/>
          <w:smallCaps/>
          <w:sz w:val="36"/>
          <w:szCs w:val="36"/>
        </w:rPr>
      </w:pPr>
      <w:r>
        <w:rPr/>
        <w:t>Direct involvement of Africal Early Adopters, in order to secure the usefulness and applicability of the prototype.</w:t>
      </w:r>
    </w:p>
    <w:p>
      <w:pPr>
        <w:pStyle w:val="Bullet"/>
        <w:numPr>
          <w:ilvl w:val="0"/>
          <w:numId w:val="8"/>
        </w:numPr>
        <w:rPr>
          <w:rFonts w:ascii="Calibri" w:hAnsi="Calibri" w:cs="Calibri"/>
          <w:b/>
          <w:b/>
          <w:smallCaps/>
          <w:sz w:val="36"/>
          <w:szCs w:val="36"/>
        </w:rPr>
      </w:pPr>
      <w:r>
        <w:rPr/>
        <w:t>Publish the findings in a freely available code repository and as scientifically peer-reviewed papers, as well as to promote the codes through other outreach activities such as development of digital notebooks.</w:t>
      </w:r>
    </w:p>
    <w:p>
      <w:pPr>
        <w:pStyle w:val="Bulletlast"/>
        <w:numPr>
          <w:ilvl w:val="0"/>
          <w:numId w:val="0"/>
        </w:numPr>
        <w:ind w:left="1211" w:hanging="0"/>
        <w:rPr>
          <w:rFonts w:eastAsia="Calibri"/>
        </w:rPr>
      </w:pPr>
      <w:r>
        <w:rPr>
          <w:rFonts w:eastAsia="Calibri"/>
        </w:rPr>
      </w:r>
    </w:p>
    <w:p>
      <w:pPr>
        <w:pStyle w:val="Bulletlast"/>
        <w:numPr>
          <w:ilvl w:val="0"/>
          <w:numId w:val="0"/>
        </w:numPr>
        <w:ind w:left="0" w:hanging="0"/>
        <w:rPr>
          <w:rFonts w:ascii="Calibri" w:hAnsi="Calibri" w:cs="Calibri"/>
          <w:b/>
          <w:b/>
          <w:smallCaps/>
          <w:sz w:val="36"/>
          <w:szCs w:val="36"/>
        </w:rPr>
      </w:pPr>
      <w:r>
        <w:rPr/>
        <w:t xml:space="preserve">All activities are to be carried out within the duration of the project lifetime from </w:t>
      </w:r>
      <w:r>
        <w:rPr>
          <w:color w:val="C9211E"/>
        </w:rPr>
        <w:t>1 December 2022 to 30 November 2024.</w:t>
      </w:r>
    </w:p>
    <w:p>
      <w:pPr>
        <w:pStyle w:val="Heading2"/>
        <w:numPr>
          <w:ilvl w:val="1"/>
          <w:numId w:val="17"/>
        </w:numPr>
        <w:rPr>
          <w:rFonts w:ascii="Calibri" w:hAnsi="Calibri" w:cs="Calibri"/>
          <w:b/>
          <w:b/>
          <w:smallCaps/>
          <w:sz w:val="36"/>
          <w:szCs w:val="36"/>
        </w:rPr>
      </w:pPr>
      <w:r>
        <w:rPr/>
        <w:t>Scope of Document</w:t>
      </w:r>
    </w:p>
    <w:p>
      <w:pPr>
        <w:pStyle w:val="Normal"/>
        <w:jc w:val="both"/>
        <w:rPr>
          <w:rFonts w:eastAsia="Calibri"/>
        </w:rPr>
      </w:pPr>
      <w:ins w:id="4" w:author="Unknown Author" w:date="2023-04-27T11:22:19Z">
        <w:r>
          <w:rPr>
            <w:rFonts w:eastAsia="Calibri"/>
          </w:rPr>
          <w:t xml:space="preserve">This document presents the characterisation of the involved African Early Adopters, understanding their mandate, technical capacity and working practices. In this document we will identify the benefits that the innovative EO analysis techniques could bring to the involved African Early Adopters. This report consists thus in   four sections:: i) User Requirements; ii) Product Specifications; iii) System Requirements; iv) Operational Requirements. </w:t>
        </w:r>
      </w:ins>
      <w:del w:id="5" w:author="Unknown Author" w:date="2023-04-27T11:22:19Z">
        <w:r>
          <w:rPr>
            <w:rFonts w:eastAsia="Calibri"/>
          </w:rPr>
          <w:delText xml:space="preserve">This document presents the Agile Development Plan (PMP) which will be the formal, approved document used to guide agile prototype and toolbox development in the project “EO MAJI – EO Africa Explorers” (ESA AO/1-11038/21/I-DT). </w:delText>
        </w:r>
      </w:del>
    </w:p>
    <w:p>
      <w:pPr>
        <w:pStyle w:val="Normal"/>
        <w:jc w:val="both"/>
        <w:rPr>
          <w:rFonts w:eastAsia="Calibri"/>
        </w:rPr>
      </w:pPr>
      <w:r>
        <w:rPr>
          <w:rFonts w:eastAsia="Calibri"/>
        </w:rPr>
      </w:r>
    </w:p>
    <w:p>
      <w:pPr>
        <w:pStyle w:val="Heading2"/>
        <w:numPr>
          <w:ilvl w:val="1"/>
          <w:numId w:val="18"/>
        </w:numPr>
        <w:rPr>
          <w:rFonts w:ascii="Calibri" w:hAnsi="Calibri" w:cs="Calibri"/>
          <w:b/>
          <w:b/>
          <w:smallCaps/>
          <w:sz w:val="36"/>
          <w:szCs w:val="36"/>
        </w:rPr>
      </w:pPr>
      <w:r>
        <w:rPr/>
        <w:t>Reference documents</w:t>
      </w:r>
    </w:p>
    <w:tbl>
      <w:tblPr>
        <w:tblStyle w:val="TableGrid"/>
        <w:tblW w:w="965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88"/>
        <w:gridCol w:w="8568"/>
      </w:tblGrid>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REF-1</w:t>
            </w:r>
          </w:p>
        </w:tc>
        <w:tc>
          <w:tcPr>
            <w:tcW w:w="856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Statement of Work: ESA-EOP-SD-SOW-0250 – EO AFRICA EXPLORERS</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REF-2</w:t>
            </w:r>
          </w:p>
        </w:tc>
        <w:tc>
          <w:tcPr>
            <w:tcW w:w="856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EO MAJI proposal dated 18/02/2022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REF-3</w:t>
            </w:r>
          </w:p>
        </w:tc>
        <w:tc>
          <w:tcPr>
            <w:tcW w:w="856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Clarification request from ESA dated 06/06/2022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REF-4</w:t>
            </w:r>
          </w:p>
        </w:tc>
        <w:tc>
          <w:tcPr>
            <w:tcW w:w="856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Response to clarification dated 22/06/2022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REF-5</w:t>
            </w:r>
          </w:p>
        </w:tc>
        <w:tc>
          <w:tcPr>
            <w:tcW w:w="8568" w:type="dxa"/>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kern w:val="0"/>
                <w:sz w:val="22"/>
                <w:lang w:bidi="ar-SA"/>
              </w:rPr>
              <w:t>Contract No. 4000139395/22/I-DT</w:t>
            </w:r>
          </w:p>
        </w:tc>
      </w:tr>
      <w:tr>
        <w:trPr>
          <w:trHeight w:val="404" w:hRule="atLeast"/>
        </w:trPr>
        <w:tc>
          <w:tcPr>
            <w:tcW w:w="1088" w:type="dxa"/>
            <w:tcBorders>
              <w:top w:val="nil"/>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rFonts w:cs="Calibri" w:ascii="Calibri" w:hAnsi="Calibri"/>
                <w:b/>
                <w:smallCaps/>
                <w:sz w:val="36"/>
                <w:szCs w:val="36"/>
              </w:rPr>
            </w:r>
          </w:p>
        </w:tc>
        <w:tc>
          <w:tcPr>
            <w:tcW w:w="8568" w:type="dxa"/>
            <w:tcBorders>
              <w:top w:val="nil"/>
            </w:tcBorders>
            <w:vAlign w:val="center"/>
          </w:tcPr>
          <w:p>
            <w:pPr>
              <w:pStyle w:val="TextBody"/>
              <w:widowControl w:val="false"/>
              <w:suppressAutoHyphens w:val="true"/>
              <w:spacing w:beforeAutospacing="1" w:after="0"/>
              <w:jc w:val="left"/>
              <w:rPr>
                <w:rFonts w:ascii="Calibri" w:hAnsi="Calibri" w:cs="Calibri"/>
                <w:b/>
                <w:b/>
                <w:smallCaps/>
                <w:sz w:val="36"/>
                <w:szCs w:val="36"/>
              </w:rPr>
            </w:pPr>
            <w:r>
              <w:rPr>
                <w:rFonts w:cs="Calibri" w:ascii="Calibri" w:hAnsi="Calibri"/>
                <w:b/>
                <w:smallCaps/>
                <w:sz w:val="36"/>
                <w:szCs w:val="36"/>
              </w:rPr>
            </w:r>
          </w:p>
        </w:tc>
      </w:tr>
    </w:tbl>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FormatvorlageArialBlock1"/>
        <w:numPr>
          <w:ilvl w:val="0"/>
          <w:numId w:val="0"/>
        </w:numPr>
        <w:ind w:left="0" w:hanging="0"/>
        <w:rPr>
          <w:lang w:val="en-GB"/>
        </w:rPr>
      </w:pPr>
      <w:r>
        <w:rPr>
          <w:lang w:val="en-GB"/>
        </w:rPr>
      </w:r>
    </w:p>
    <w:p>
      <w:pPr>
        <w:pStyle w:val="Heading1"/>
        <w:rPr>
          <w:rFonts w:ascii="Calibri" w:hAnsi="Calibri" w:cs="Calibri"/>
          <w:b/>
          <w:b/>
          <w:smallCaps/>
          <w:sz w:val="36"/>
          <w:szCs w:val="36"/>
        </w:rPr>
      </w:pPr>
      <w:r>
        <w:rPr/>
        <w:t xml:space="preserve">User </w:t>
      </w:r>
      <w:commentRangeStart w:id="0"/>
      <w:r>
        <w:rPr/>
        <w:t>Requirements</w:t>
      </w:r>
      <w:commentRangeEnd w:id="0"/>
      <w:r>
        <w:commentReference w:id="0"/>
      </w:r>
      <w:r>
        <w:rPr/>
      </w:r>
    </w:p>
    <w:p>
      <w:pPr>
        <w:pStyle w:val="TextBody"/>
        <w:rPr>
          <w:rFonts w:ascii="Calibri" w:hAnsi="Calibri" w:cs="Calibri"/>
          <w:b/>
          <w:b/>
          <w:smallCaps/>
          <w:sz w:val="36"/>
          <w:szCs w:val="36"/>
        </w:rPr>
      </w:pPr>
      <w:r>
        <w:rPr/>
        <w:t xml:space="preserve">Effective project management involves a comprehensive understanding of user requirements. The EO-MAJI projects aims to work in close collaboration with the early adopters of this state-of-the-art R&amp;D project designed to use specialized Earth Observation (EO) data to monitor water use, irrigation delineation, irrigation accounting, and crop yield estimates. The early adopters are represented by three African countries: </w:t>
      </w:r>
      <w:r>
        <w:rPr>
          <w:b/>
          <w:bCs/>
        </w:rPr>
        <w:t>Burkina Faso, Botswana, and South Africa.</w:t>
      </w:r>
    </w:p>
    <w:p>
      <w:pPr>
        <w:pStyle w:val="TextBody"/>
        <w:rPr>
          <w:rFonts w:ascii="Calibri" w:hAnsi="Calibri" w:cs="Calibri"/>
          <w:b/>
          <w:b/>
          <w:smallCaps/>
          <w:sz w:val="36"/>
          <w:szCs w:val="36"/>
        </w:rPr>
      </w:pPr>
      <w:r>
        <w:rPr>
          <w:rFonts w:cs="Calibri" w:ascii="Calibri" w:hAnsi="Calibri"/>
          <w:b/>
          <w:smallCaps/>
          <w:sz w:val="36"/>
          <w:szCs w:val="36"/>
        </w:rPr>
      </w:r>
    </w:p>
    <w:p>
      <w:pPr>
        <w:pStyle w:val="TextBody"/>
        <w:rPr>
          <w:rFonts w:ascii="Calibri" w:hAnsi="Calibri" w:cs="Calibri"/>
          <w:b/>
          <w:b/>
          <w:smallCaps/>
          <w:sz w:val="36"/>
          <w:szCs w:val="36"/>
        </w:rPr>
      </w:pPr>
      <w:r>
        <w:rPr/>
        <w:t>The main aim of this project is to develop a robust and reliable system that meets the needs of its users. This requires a thorough understanding of the requirements and constraints of each user group. User requirements are a set of expectations, specifications, and features that are necessary to ensure that the developed system is functional, reliable, and user-friendly. These needs and expectations of the users are an essential component of any successful project. User requirements will be identified and incorporated throughout the development process. The user requirements will be used to guide the development of the system, ensuring that it meets the needs of the users. The feedback from the users will be incorporated to improve the effectiveness and usability of the system.</w:t>
      </w:r>
    </w:p>
    <w:p>
      <w:pPr>
        <w:pStyle w:val="TextBody"/>
        <w:rPr>
          <w:rFonts w:ascii="Calibri" w:hAnsi="Calibri" w:cs="Calibri"/>
          <w:b/>
          <w:b/>
          <w:smallCaps/>
          <w:sz w:val="36"/>
          <w:szCs w:val="36"/>
        </w:rPr>
      </w:pPr>
      <w:r>
        <w:rPr>
          <w:rFonts w:cs="Calibri" w:ascii="Calibri" w:hAnsi="Calibri"/>
          <w:b/>
          <w:smallCaps/>
          <w:sz w:val="36"/>
          <w:szCs w:val="36"/>
        </w:rPr>
      </w:r>
    </w:p>
    <w:p>
      <w:pPr>
        <w:pStyle w:val="TextBody"/>
        <w:rPr>
          <w:rFonts w:ascii="Calibri" w:hAnsi="Calibri" w:cs="Calibri"/>
          <w:b/>
          <w:b/>
          <w:smallCaps/>
          <w:sz w:val="36"/>
          <w:szCs w:val="36"/>
        </w:rPr>
      </w:pPr>
      <w:r>
        <w:rPr/>
        <w:t>The users in this project are early adopters and are chosen for their experience in the field of water management, irrigation, and agriculture as well as their growing need to monitor water use and formulate legislation to manage the countries limited or varying water resources. Their feedback and input are critical to ensuring the success of the project. As such, this section of the project report will provide an outline of the user requirements.</w:t>
      </w:r>
    </w:p>
    <w:p>
      <w:pPr>
        <w:pStyle w:val="TextBody"/>
        <w:rPr>
          <w:rFonts w:ascii="Calibri" w:hAnsi="Calibri" w:cs="Calibri"/>
          <w:b/>
          <w:b/>
          <w:smallCaps/>
          <w:sz w:val="36"/>
          <w:szCs w:val="36"/>
        </w:rPr>
      </w:pPr>
      <w:r>
        <w:rPr>
          <w:rFonts w:cs="Calibri" w:ascii="Calibri" w:hAnsi="Calibri"/>
          <w:b/>
          <w:smallCaps/>
          <w:sz w:val="36"/>
          <w:szCs w:val="36"/>
        </w:rPr>
      </w:r>
    </w:p>
    <w:p>
      <w:pPr>
        <w:pStyle w:val="TextBody"/>
        <w:rPr>
          <w:rFonts w:ascii="Calibri" w:hAnsi="Calibri" w:cs="Calibri"/>
          <w:b/>
          <w:b/>
          <w:smallCaps/>
          <w:sz w:val="36"/>
          <w:szCs w:val="36"/>
        </w:rPr>
      </w:pPr>
      <w:r>
        <w:rPr/>
        <w:t xml:space="preserve">The user requirements in this project include the need for accurate and reliable data collection, effective data analysis, and easy-to-use data for the users. The method should be flexible enough to adapt to the unique needs of each user group, and it should be capable of producing reliable results in a timely manner in relevant resolution. Additionally, the system should be accessible to users with varying levels of technical expertise. </w:t>
        <w:br/>
        <w:t>To gather the user requirements, the project team conducted interviews with representatives from each user group. The feedback was then analyzed to identify common themes and specific requirements. The results of these analyses were used to develop a set of user cases with well-defined areas of interests, that will guide the development of the system.</w:t>
      </w:r>
    </w:p>
    <w:p>
      <w:pPr>
        <w:pStyle w:val="TextBody"/>
        <w:rPr>
          <w:rFonts w:ascii="Calibri" w:hAnsi="Calibri" w:cs="Calibri"/>
          <w:b/>
          <w:b/>
          <w:smallCaps/>
          <w:sz w:val="36"/>
          <w:szCs w:val="36"/>
        </w:rPr>
      </w:pPr>
      <w:r>
        <w:rPr>
          <w:rFonts w:cs="Calibri" w:ascii="Calibri" w:hAnsi="Calibri"/>
          <w:b/>
          <w:smallCaps/>
          <w:sz w:val="36"/>
          <w:szCs w:val="36"/>
        </w:rPr>
      </w:r>
    </w:p>
    <w:p>
      <w:pPr>
        <w:pStyle w:val="Heading2"/>
        <w:rPr>
          <w:rFonts w:ascii="Calibri" w:hAnsi="Calibri" w:cs="Calibri"/>
          <w:b/>
          <w:b/>
          <w:smallCaps/>
          <w:sz w:val="36"/>
          <w:szCs w:val="36"/>
        </w:rPr>
      </w:pPr>
      <w:r>
        <w:rPr/>
        <w:t>Burkina Faso</w:t>
      </w:r>
    </w:p>
    <w:p>
      <w:pPr>
        <w:pStyle w:val="Heading3"/>
        <w:tabs>
          <w:tab w:val="left" w:pos="0" w:leader="none"/>
          <w:tab w:val="left" w:pos="1134" w:leader="none"/>
        </w:tabs>
        <w:ind w:left="720" w:hanging="720"/>
        <w:rPr>
          <w:rFonts w:ascii="Calibri" w:hAnsi="Calibri" w:cs="Calibri"/>
          <w:b/>
          <w:b/>
          <w:smallCaps/>
          <w:sz w:val="36"/>
          <w:szCs w:val="36"/>
        </w:rPr>
      </w:pPr>
      <w:r>
        <w:rPr/>
        <w:t>Area of interest:</w:t>
      </w:r>
    </w:p>
    <w:p>
      <w:pPr>
        <w:pStyle w:val="TextBody"/>
        <w:rPr>
          <w:rFonts w:ascii="Calibri" w:hAnsi="Calibri" w:cs="Calibri"/>
          <w:b/>
          <w:b/>
          <w:smallCaps/>
          <w:sz w:val="36"/>
          <w:szCs w:val="36"/>
        </w:rPr>
      </w:pPr>
      <w:r>
        <w:rPr/>
        <w:t xml:space="preserve">Located in the south-western part of Burkina Faso (see </w:t>
      </w:r>
      <w:r>
        <w:rPr/>
        <w:fldChar w:fldCharType="begin"/>
      </w:r>
      <w:r>
        <w:rPr/>
        <w:instrText> REF _Ref133475380 \h </w:instrText>
      </w:r>
      <w:r>
        <w:rPr/>
        <w:fldChar w:fldCharType="separate"/>
      </w:r>
      <w:r>
        <w:rPr/>
        <w:t>Figure 1</w:t>
      </w:r>
      <w:r>
        <w:rPr/>
        <w:fldChar w:fldCharType="end"/>
      </w:r>
      <w:r>
        <w:rPr/>
        <w:t xml:space="preserve">) and specific area of interest for the EO-MAJI project is the area surrounding Bama (see </w:t>
      </w:r>
      <w:r>
        <w:rPr/>
        <w:fldChar w:fldCharType="begin"/>
      </w:r>
      <w:r>
        <w:rPr/>
        <w:instrText> REF _Ref133475812 \h </w:instrText>
      </w:r>
      <w:r>
        <w:rPr/>
        <w:fldChar w:fldCharType="separate"/>
      </w:r>
      <w:r>
        <w:rPr/>
        <w:t>Figure 2</w:t>
      </w:r>
      <w:r>
        <w:rPr/>
        <w:fldChar w:fldCharType="end"/>
      </w:r>
      <w:r>
        <w:rPr/>
        <w:t>). The area is characterized by poorly managed water distribution and farmers come to the area from other regions. The ministry supports the farmer association local office.</w:t>
      </w:r>
    </w:p>
    <w:p>
      <w:pPr>
        <w:pStyle w:val="TextBody"/>
        <w:spacing w:before="0" w:after="0"/>
        <w:rPr>
          <w:rFonts w:ascii="Calibri" w:hAnsi="Calibri" w:cs="Calibri"/>
          <w:b/>
          <w:b/>
          <w:smallCaps/>
          <w:sz w:val="36"/>
          <w:szCs w:val="36"/>
        </w:rPr>
      </w:pPr>
      <w:r>
        <w:rPr/>
        <w:drawing>
          <wp:inline distT="0" distB="0" distL="0" distR="0">
            <wp:extent cx="4243070" cy="3653155"/>
            <wp:effectExtent l="0" t="0" r="0" b="0"/>
            <wp:docPr id="5"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map&#10;&#10;Description automatically generated"/>
                    <pic:cNvPicPr>
                      <a:picLocks noChangeAspect="1" noChangeArrowheads="1"/>
                    </pic:cNvPicPr>
                  </pic:nvPicPr>
                  <pic:blipFill>
                    <a:blip r:embed="rId7"/>
                    <a:stretch>
                      <a:fillRect/>
                    </a:stretch>
                  </pic:blipFill>
                  <pic:spPr bwMode="auto">
                    <a:xfrm>
                      <a:off x="0" y="0"/>
                      <a:ext cx="4243070" cy="3653155"/>
                    </a:xfrm>
                    <a:prstGeom prst="rect">
                      <a:avLst/>
                    </a:prstGeom>
                  </pic:spPr>
                </pic:pic>
              </a:graphicData>
            </a:graphic>
          </wp:inline>
        </w:drawing>
      </w:r>
    </w:p>
    <w:p>
      <w:pPr>
        <w:pStyle w:val="Caption1"/>
        <w:rPr>
          <w:rFonts w:ascii="Calibri" w:hAnsi="Calibri" w:cs="Calibri"/>
          <w:b/>
          <w:b/>
          <w:smallCaps/>
          <w:sz w:val="36"/>
          <w:szCs w:val="36"/>
        </w:rPr>
      </w:pPr>
      <w:bookmarkStart w:id="9" w:name="_Ref133475380"/>
      <w:r>
        <w:rPr/>
        <w:t xml:space="preserve">Figure </w:t>
      </w:r>
      <w:r>
        <w:rPr/>
        <w:fldChar w:fldCharType="begin"/>
      </w:r>
      <w:r>
        <w:rPr/>
        <w:instrText> SEQ Figure \* ARABIC </w:instrText>
      </w:r>
      <w:r>
        <w:rPr/>
        <w:fldChar w:fldCharType="separate"/>
      </w:r>
      <w:r>
        <w:rPr/>
        <w:t>1</w:t>
      </w:r>
      <w:r>
        <w:rPr/>
        <w:fldChar w:fldCharType="end"/>
      </w:r>
      <w:bookmarkEnd w:id="9"/>
      <w:r>
        <w:rPr/>
        <w:t xml:space="preserve"> Area of interest, geographic overview</w:t>
      </w:r>
    </w:p>
    <w:p>
      <w:pPr>
        <w:pStyle w:val="TextBody"/>
        <w:spacing w:before="0" w:after="0"/>
        <w:rPr>
          <w:rFonts w:ascii="Calibri" w:hAnsi="Calibri" w:cs="Calibri"/>
          <w:b/>
          <w:b/>
          <w:smallCaps/>
          <w:sz w:val="36"/>
          <w:szCs w:val="36"/>
        </w:rPr>
      </w:pPr>
      <w:r>
        <w:rPr/>
        <w:drawing>
          <wp:inline distT="0" distB="0" distL="0" distR="0">
            <wp:extent cx="5753735" cy="3759835"/>
            <wp:effectExtent l="0" t="0" r="0" b="0"/>
            <wp:docPr id="6" name="Picture 167" descr="A picture containing text, map,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7" descr="A picture containing text, map, diagram, font&#10;&#10;Description automatically generated"/>
                    <pic:cNvPicPr>
                      <a:picLocks noChangeAspect="1" noChangeArrowheads="1"/>
                    </pic:cNvPicPr>
                  </pic:nvPicPr>
                  <pic:blipFill>
                    <a:blip r:embed="rId8"/>
                    <a:stretch>
                      <a:fillRect/>
                    </a:stretch>
                  </pic:blipFill>
                  <pic:spPr bwMode="auto">
                    <a:xfrm>
                      <a:off x="0" y="0"/>
                      <a:ext cx="5753735" cy="3759835"/>
                    </a:xfrm>
                    <a:prstGeom prst="rect">
                      <a:avLst/>
                    </a:prstGeom>
                  </pic:spPr>
                </pic:pic>
              </a:graphicData>
            </a:graphic>
          </wp:inline>
        </w:drawing>
      </w:r>
    </w:p>
    <w:p>
      <w:pPr>
        <w:pStyle w:val="Caption1"/>
        <w:rPr>
          <w:rFonts w:ascii="Calibri" w:hAnsi="Calibri" w:cs="Calibri"/>
          <w:b/>
          <w:b/>
          <w:smallCaps/>
          <w:sz w:val="36"/>
          <w:szCs w:val="36"/>
        </w:rPr>
      </w:pPr>
      <w:bookmarkStart w:id="10" w:name="_Ref133475812"/>
      <w:r>
        <w:rPr/>
        <w:t xml:space="preserve">Figure </w:t>
      </w:r>
      <w:r>
        <w:rPr/>
        <w:fldChar w:fldCharType="begin"/>
      </w:r>
      <w:r>
        <w:rPr/>
        <w:instrText> SEQ Figure \* ARABIC </w:instrText>
      </w:r>
      <w:r>
        <w:rPr/>
        <w:fldChar w:fldCharType="separate"/>
      </w:r>
      <w:r>
        <w:rPr/>
        <w:t>2</w:t>
      </w:r>
      <w:r>
        <w:rPr/>
        <w:fldChar w:fldCharType="end"/>
      </w:r>
      <w:bookmarkEnd w:id="10"/>
      <w:r>
        <w:rPr/>
        <w:t xml:space="preserve"> Area of interest, bounding box used to task ECOSTRESS and PRISMA data collection</w:t>
      </w:r>
    </w:p>
    <w:p>
      <w:pPr>
        <w:pStyle w:val="TextBody"/>
        <w:rPr>
          <w:rFonts w:ascii="Calibri" w:hAnsi="Calibri" w:cs="Calibri"/>
          <w:b/>
          <w:b/>
          <w:smallCaps/>
          <w:sz w:val="36"/>
          <w:szCs w:val="36"/>
        </w:rPr>
      </w:pPr>
      <w:r>
        <w:rPr>
          <w:rFonts w:cs="Calibri" w:ascii="Calibri" w:hAnsi="Calibri"/>
          <w:b/>
          <w:smallCaps/>
          <w:sz w:val="36"/>
          <w:szCs w:val="36"/>
        </w:rPr>
      </w:r>
    </w:p>
    <w:p>
      <w:pPr>
        <w:pStyle w:val="Heading3"/>
        <w:tabs>
          <w:tab w:val="left" w:pos="0" w:leader="none"/>
          <w:tab w:val="left" w:pos="1134" w:leader="none"/>
        </w:tabs>
        <w:ind w:left="720" w:hanging="720"/>
        <w:rPr>
          <w:rFonts w:ascii="Calibri" w:hAnsi="Calibri" w:cs="Calibri"/>
          <w:b/>
          <w:b/>
          <w:smallCaps/>
          <w:sz w:val="36"/>
          <w:szCs w:val="36"/>
        </w:rPr>
      </w:pPr>
      <w:r>
        <w:rPr/>
        <w:t>Crop of interest:</w:t>
      </w:r>
    </w:p>
    <w:p>
      <w:pPr>
        <w:pStyle w:val="TextBody"/>
        <w:rPr>
          <w:rFonts w:ascii="Calibri" w:hAnsi="Calibri" w:cs="Calibri"/>
          <w:b/>
          <w:b/>
          <w:smallCaps/>
          <w:sz w:val="36"/>
          <w:szCs w:val="36"/>
        </w:rPr>
      </w:pPr>
      <w:r>
        <w:rPr/>
        <w:t xml:space="preserve">Rice is the main crop in the area of interest. Maize and potato are secondary crops in irrigated areas. </w:t>
      </w:r>
    </w:p>
    <w:p>
      <w:pPr>
        <w:pStyle w:val="Heading3"/>
        <w:tabs>
          <w:tab w:val="left" w:pos="0" w:leader="none"/>
          <w:tab w:val="left" w:pos="1134" w:leader="none"/>
        </w:tabs>
        <w:ind w:left="720" w:hanging="720"/>
        <w:rPr>
          <w:rFonts w:ascii="Calibri" w:hAnsi="Calibri" w:cs="Calibri"/>
          <w:b/>
          <w:b/>
          <w:smallCaps/>
          <w:sz w:val="36"/>
          <w:szCs w:val="36"/>
        </w:rPr>
      </w:pPr>
      <w:r>
        <w:rPr/>
        <w:t>Irrigation practise:</w:t>
      </w:r>
    </w:p>
    <w:p>
      <w:pPr>
        <w:pStyle w:val="TextBody"/>
        <w:rPr>
          <w:rFonts w:ascii="Calibri" w:hAnsi="Calibri" w:cs="Calibri"/>
          <w:b/>
          <w:b/>
          <w:smallCaps/>
          <w:sz w:val="36"/>
          <w:szCs w:val="36"/>
        </w:rPr>
      </w:pPr>
      <w:r>
        <w:rPr/>
        <w:t xml:space="preserve">Ministry is in process of developing more irrigation systems. Currently, there are mostly unregulated small-scale irrigated farming: wetland/floodplain (extraction from rivers or dams) </w:t>
      </w:r>
    </w:p>
    <w:p>
      <w:pPr>
        <w:pStyle w:val="Heading3"/>
        <w:tabs>
          <w:tab w:val="left" w:pos="0" w:leader="none"/>
          <w:tab w:val="left" w:pos="1134" w:leader="none"/>
        </w:tabs>
        <w:ind w:left="720" w:hanging="720"/>
        <w:rPr>
          <w:rFonts w:ascii="Calibri" w:hAnsi="Calibri" w:cs="Calibri"/>
          <w:b/>
          <w:b/>
          <w:smallCaps/>
          <w:sz w:val="36"/>
          <w:szCs w:val="36"/>
        </w:rPr>
      </w:pPr>
      <w:r>
        <w:rPr/>
        <w:t>Use case objective:</w:t>
      </w:r>
    </w:p>
    <w:p>
      <w:pPr>
        <w:pStyle w:val="TextBody"/>
        <w:rPr>
          <w:rFonts w:ascii="Calibri" w:hAnsi="Calibri" w:cs="Calibri"/>
          <w:b/>
          <w:b/>
          <w:smallCaps/>
          <w:sz w:val="36"/>
          <w:szCs w:val="36"/>
        </w:rPr>
      </w:pPr>
      <w:r>
        <w:rPr/>
        <w:t>The two main focus point for Burkina Faso as early adopters are:</w:t>
      </w:r>
    </w:p>
    <w:p>
      <w:pPr>
        <w:pStyle w:val="TextBody"/>
        <w:numPr>
          <w:ilvl w:val="0"/>
          <w:numId w:val="10"/>
        </w:numPr>
        <w:rPr>
          <w:rFonts w:ascii="Calibri" w:hAnsi="Calibri" w:cs="Calibri"/>
          <w:b/>
          <w:b/>
          <w:smallCaps/>
          <w:sz w:val="36"/>
          <w:szCs w:val="36"/>
        </w:rPr>
      </w:pPr>
      <w:r>
        <w:rPr/>
        <w:t>Managing existing irrigation schemes with better insight and monitoring methods</w:t>
      </w:r>
    </w:p>
    <w:p>
      <w:pPr>
        <w:pStyle w:val="TextBody"/>
        <w:numPr>
          <w:ilvl w:val="0"/>
          <w:numId w:val="10"/>
        </w:numPr>
        <w:rPr>
          <w:rFonts w:ascii="Calibri" w:hAnsi="Calibri" w:cs="Calibri"/>
          <w:b/>
          <w:b/>
          <w:smallCaps/>
          <w:sz w:val="36"/>
          <w:szCs w:val="36"/>
        </w:rPr>
      </w:pPr>
      <w:r>
        <w:rPr/>
        <w:t>Supporting farmer associations by capacity building</w:t>
      </w:r>
    </w:p>
    <w:p>
      <w:pPr>
        <w:pStyle w:val="Heading3"/>
        <w:tabs>
          <w:tab w:val="left" w:pos="0" w:leader="none"/>
          <w:tab w:val="left" w:pos="1134" w:leader="none"/>
        </w:tabs>
        <w:ind w:left="720" w:hanging="720"/>
        <w:rPr>
          <w:rFonts w:ascii="Calibri" w:hAnsi="Calibri" w:cs="Calibri"/>
          <w:b/>
          <w:b/>
          <w:smallCaps/>
          <w:sz w:val="36"/>
          <w:szCs w:val="36"/>
        </w:rPr>
      </w:pPr>
      <w:r>
        <w:rPr/>
        <w:t>In-situ data:</w:t>
      </w:r>
    </w:p>
    <w:p>
      <w:pPr>
        <w:pStyle w:val="TextBody"/>
        <w:rPr>
          <w:rFonts w:ascii="Calibri" w:hAnsi="Calibri" w:cs="Calibri"/>
          <w:b/>
          <w:b/>
          <w:smallCaps/>
          <w:sz w:val="36"/>
          <w:szCs w:val="36"/>
        </w:rPr>
      </w:pPr>
      <w:r>
        <w:rPr/>
        <w:t xml:space="preserve">The local farmers association office has some data on water supply and crop data. It is to be determined if this data is available and suitable for this project.  </w:t>
      </w:r>
    </w:p>
    <w:p>
      <w:pPr>
        <w:pStyle w:val="Heading2"/>
        <w:rPr>
          <w:rFonts w:ascii="Calibri" w:hAnsi="Calibri" w:cs="Calibri"/>
          <w:b/>
          <w:b/>
          <w:smallCaps/>
          <w:sz w:val="36"/>
          <w:szCs w:val="36"/>
        </w:rPr>
      </w:pPr>
      <w:r>
        <w:rPr/>
        <w:t>Botswana</w:t>
      </w:r>
    </w:p>
    <w:p>
      <w:pPr>
        <w:pStyle w:val="Heading3"/>
        <w:tabs>
          <w:tab w:val="left" w:pos="0" w:leader="none"/>
          <w:tab w:val="left" w:pos="1134" w:leader="none"/>
        </w:tabs>
        <w:ind w:left="720" w:hanging="720"/>
        <w:rPr>
          <w:rFonts w:ascii="Calibri" w:hAnsi="Calibri" w:cs="Calibri"/>
          <w:b/>
          <w:b/>
          <w:smallCaps/>
          <w:sz w:val="36"/>
          <w:szCs w:val="36"/>
        </w:rPr>
      </w:pPr>
      <w:r>
        <w:rPr/>
        <w:t>Area of interest:</w:t>
      </w:r>
    </w:p>
    <w:p>
      <w:pPr>
        <w:pStyle w:val="TextBody"/>
        <w:rPr>
          <w:rFonts w:ascii="Calibri" w:hAnsi="Calibri" w:cs="Calibri"/>
          <w:b/>
          <w:b/>
          <w:smallCaps/>
          <w:sz w:val="36"/>
          <w:szCs w:val="36"/>
        </w:rPr>
      </w:pPr>
      <w:r>
        <w:rPr/>
        <w:t xml:space="preserve">Located in the Eastern part of Botswana, close to the boarder triangle of Zimbabwe and South Africa (see </w:t>
      </w:r>
      <w:r>
        <w:rPr/>
        <w:fldChar w:fldCharType="begin"/>
      </w:r>
      <w:r>
        <w:rPr/>
        <w:instrText> REF _Ref133475835 \h </w:instrText>
      </w:r>
      <w:r>
        <w:rPr/>
        <w:fldChar w:fldCharType="separate"/>
      </w:r>
      <w:r>
        <w:rPr/>
        <w:t>Figure 3</w:t>
      </w:r>
      <w:r>
        <w:rPr/>
        <w:fldChar w:fldCharType="end"/>
      </w:r>
      <w:r>
        <w:rPr/>
        <w:t xml:space="preserve">) and specific area of interest for the EO-MAJI project is the area of Tuli block (see </w:t>
      </w:r>
      <w:r>
        <w:rPr/>
        <w:fldChar w:fldCharType="begin"/>
      </w:r>
      <w:r>
        <w:rPr/>
        <w:instrText> REF _Ref133475842 \h </w:instrText>
      </w:r>
      <w:r>
        <w:rPr/>
        <w:fldChar w:fldCharType="separate"/>
      </w:r>
      <w:r>
        <w:rPr/>
        <w:t>Figure 4</w:t>
      </w:r>
      <w:r>
        <w:rPr/>
        <w:fldChar w:fldCharType="end"/>
      </w:r>
      <w:r>
        <w:rPr/>
        <w:t xml:space="preserve">). Semi-arid landscape with occasionally high demand for irrigation and often prioritized for domestic purposes. </w:t>
      </w:r>
    </w:p>
    <w:p>
      <w:pPr>
        <w:pStyle w:val="TextBody"/>
        <w:rPr>
          <w:rFonts w:ascii="Calibri" w:hAnsi="Calibri" w:cs="Calibri"/>
          <w:b/>
          <w:b/>
          <w:smallCaps/>
          <w:sz w:val="36"/>
          <w:szCs w:val="36"/>
        </w:rPr>
      </w:pPr>
      <w:r>
        <w:rPr>
          <w:rFonts w:cs="Calibri" w:ascii="Calibri" w:hAnsi="Calibri"/>
          <w:b/>
          <w:smallCaps/>
          <w:sz w:val="36"/>
          <w:szCs w:val="36"/>
        </w:rPr>
      </w:r>
    </w:p>
    <w:p>
      <w:pPr>
        <w:pStyle w:val="TextBody"/>
        <w:spacing w:before="0" w:after="0"/>
        <w:rPr>
          <w:rFonts w:ascii="Calibri" w:hAnsi="Calibri" w:cs="Calibri"/>
          <w:b/>
          <w:b/>
          <w:smallCaps/>
          <w:sz w:val="36"/>
          <w:szCs w:val="36"/>
        </w:rPr>
      </w:pPr>
      <w:r>
        <w:rPr/>
        <w:drawing>
          <wp:inline distT="0" distB="0" distL="0" distR="0">
            <wp:extent cx="4732020" cy="3460115"/>
            <wp:effectExtent l="0" t="0" r="0" b="0"/>
            <wp:docPr id="7" name="Picture 7" descr="A map with a blue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with a blue point&#10;&#10;Description automatically generated with low confidence"/>
                    <pic:cNvPicPr>
                      <a:picLocks noChangeAspect="1" noChangeArrowheads="1"/>
                    </pic:cNvPicPr>
                  </pic:nvPicPr>
                  <pic:blipFill>
                    <a:blip r:embed="rId9"/>
                    <a:stretch>
                      <a:fillRect/>
                    </a:stretch>
                  </pic:blipFill>
                  <pic:spPr bwMode="auto">
                    <a:xfrm>
                      <a:off x="0" y="0"/>
                      <a:ext cx="4732020" cy="3460115"/>
                    </a:xfrm>
                    <a:prstGeom prst="rect">
                      <a:avLst/>
                    </a:prstGeom>
                  </pic:spPr>
                </pic:pic>
              </a:graphicData>
            </a:graphic>
          </wp:inline>
        </w:drawing>
      </w:r>
    </w:p>
    <w:p>
      <w:pPr>
        <w:pStyle w:val="Caption1"/>
        <w:spacing w:lineRule="atLeast" w:line="0"/>
        <w:rPr>
          <w:rFonts w:ascii="Calibri" w:hAnsi="Calibri" w:cs="Calibri"/>
          <w:b/>
          <w:b/>
          <w:smallCaps/>
          <w:sz w:val="36"/>
          <w:szCs w:val="36"/>
        </w:rPr>
      </w:pPr>
      <w:bookmarkStart w:id="11" w:name="_Ref133475835"/>
      <w:r>
        <w:rPr/>
        <w:t xml:space="preserve">Figure </w:t>
      </w:r>
      <w:r>
        <w:rPr/>
        <w:fldChar w:fldCharType="begin"/>
      </w:r>
      <w:r>
        <w:rPr/>
        <w:instrText> SEQ Figure \* ARABIC </w:instrText>
      </w:r>
      <w:r>
        <w:rPr/>
        <w:fldChar w:fldCharType="separate"/>
      </w:r>
      <w:r>
        <w:rPr/>
        <w:t>3</w:t>
      </w:r>
      <w:r>
        <w:rPr/>
        <w:fldChar w:fldCharType="end"/>
      </w:r>
      <w:bookmarkEnd w:id="11"/>
      <w:r>
        <w:rPr/>
        <w:t xml:space="preserve"> Area of interest, geographic overview</w:t>
      </w:r>
    </w:p>
    <w:p>
      <w:pPr>
        <w:pStyle w:val="TextBody"/>
        <w:rPr>
          <w:rFonts w:ascii="Calibri" w:hAnsi="Calibri" w:cs="Calibri"/>
          <w:b/>
          <w:b/>
          <w:smallCaps/>
          <w:sz w:val="36"/>
          <w:szCs w:val="36"/>
        </w:rPr>
      </w:pPr>
      <w:r>
        <w:rPr>
          <w:rFonts w:cs="Calibri" w:ascii="Calibri" w:hAnsi="Calibri"/>
          <w:b/>
          <w:smallCaps/>
          <w:sz w:val="36"/>
          <w:szCs w:val="36"/>
        </w:rPr>
      </w:r>
    </w:p>
    <w:p>
      <w:pPr>
        <w:pStyle w:val="TextBody"/>
        <w:spacing w:before="0" w:after="0"/>
        <w:rPr>
          <w:rFonts w:ascii="Calibri" w:hAnsi="Calibri" w:cs="Calibri"/>
          <w:b/>
          <w:b/>
          <w:smallCaps/>
          <w:sz w:val="36"/>
          <w:szCs w:val="36"/>
        </w:rPr>
      </w:pPr>
      <w:r>
        <w:rPr/>
        <w:drawing>
          <wp:inline distT="0" distB="0" distL="0" distR="0">
            <wp:extent cx="5925185" cy="3679825"/>
            <wp:effectExtent l="0" t="0" r="0" b="0"/>
            <wp:docPr id="8" name="Picture 168" descr="A map of a ri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8" descr="A map of a river&#10;&#10;Description automatically generated with low confidence"/>
                    <pic:cNvPicPr>
                      <a:picLocks noChangeAspect="1" noChangeArrowheads="1"/>
                    </pic:cNvPicPr>
                  </pic:nvPicPr>
                  <pic:blipFill>
                    <a:blip r:embed="rId10"/>
                    <a:stretch>
                      <a:fillRect/>
                    </a:stretch>
                  </pic:blipFill>
                  <pic:spPr bwMode="auto">
                    <a:xfrm>
                      <a:off x="0" y="0"/>
                      <a:ext cx="5925185" cy="3679825"/>
                    </a:xfrm>
                    <a:prstGeom prst="rect">
                      <a:avLst/>
                    </a:prstGeom>
                  </pic:spPr>
                </pic:pic>
              </a:graphicData>
            </a:graphic>
          </wp:inline>
        </w:drawing>
      </w:r>
    </w:p>
    <w:p>
      <w:pPr>
        <w:pStyle w:val="Caption1"/>
        <w:rPr>
          <w:rFonts w:ascii="Calibri" w:hAnsi="Calibri" w:cs="Calibri"/>
          <w:b/>
          <w:b/>
          <w:smallCaps/>
          <w:sz w:val="36"/>
          <w:szCs w:val="36"/>
        </w:rPr>
      </w:pPr>
      <w:bookmarkStart w:id="12" w:name="_Ref133475842"/>
      <w:r>
        <w:rPr/>
        <w:t xml:space="preserve">Figure </w:t>
      </w:r>
      <w:r>
        <w:rPr/>
        <w:fldChar w:fldCharType="begin"/>
      </w:r>
      <w:r>
        <w:rPr/>
        <w:instrText> SEQ Figure \* ARABIC </w:instrText>
      </w:r>
      <w:r>
        <w:rPr/>
        <w:fldChar w:fldCharType="separate"/>
      </w:r>
      <w:r>
        <w:rPr/>
        <w:t>4</w:t>
      </w:r>
      <w:r>
        <w:rPr/>
        <w:fldChar w:fldCharType="end"/>
      </w:r>
      <w:bookmarkEnd w:id="12"/>
      <w:r>
        <w:rPr/>
        <w:t xml:space="preserve"> Area of interest, bounding box used to task ECOSTRESS and PRISMA data collection</w:t>
      </w:r>
    </w:p>
    <w:p>
      <w:pPr>
        <w:pStyle w:val="TextBody"/>
        <w:rPr>
          <w:rFonts w:ascii="Calibri" w:hAnsi="Calibri" w:cs="Calibri"/>
          <w:b/>
          <w:b/>
          <w:smallCaps/>
          <w:sz w:val="36"/>
          <w:szCs w:val="36"/>
        </w:rPr>
      </w:pPr>
      <w:r>
        <w:rPr>
          <w:rFonts w:cs="Calibri" w:ascii="Calibri" w:hAnsi="Calibri"/>
          <w:b/>
          <w:smallCaps/>
          <w:sz w:val="36"/>
          <w:szCs w:val="36"/>
        </w:rPr>
      </w:r>
    </w:p>
    <w:p>
      <w:pPr>
        <w:pStyle w:val="Heading3"/>
        <w:tabs>
          <w:tab w:val="left" w:pos="0" w:leader="none"/>
          <w:tab w:val="left" w:pos="1134" w:leader="none"/>
        </w:tabs>
        <w:ind w:left="720" w:hanging="720"/>
        <w:rPr>
          <w:rFonts w:ascii="Calibri" w:hAnsi="Calibri" w:cs="Calibri"/>
          <w:b/>
          <w:b/>
          <w:smallCaps/>
          <w:sz w:val="36"/>
          <w:szCs w:val="36"/>
        </w:rPr>
      </w:pPr>
      <w:r>
        <w:rPr/>
        <w:t>Crop of interest:</w:t>
      </w:r>
    </w:p>
    <w:p>
      <w:pPr>
        <w:pStyle w:val="Heading3"/>
        <w:tabs>
          <w:tab w:val="left" w:pos="0" w:leader="none"/>
          <w:tab w:val="left" w:pos="1134" w:leader="none"/>
        </w:tabs>
        <w:ind w:left="720" w:hanging="720"/>
        <w:rPr>
          <w:rFonts w:ascii="Calibri" w:hAnsi="Calibri" w:cs="Calibri"/>
          <w:b/>
          <w:b/>
          <w:smallCaps/>
          <w:sz w:val="36"/>
          <w:szCs w:val="36"/>
        </w:rPr>
      </w:pPr>
      <w:r>
        <w:rPr/>
        <w:t>Irrigation practise:</w:t>
      </w:r>
    </w:p>
    <w:p>
      <w:pPr>
        <w:pStyle w:val="TextBody"/>
        <w:rPr>
          <w:rFonts w:ascii="Calibri" w:hAnsi="Calibri" w:cs="Calibri"/>
          <w:b/>
          <w:b/>
          <w:smallCaps/>
          <w:sz w:val="36"/>
          <w:szCs w:val="36"/>
        </w:rPr>
      </w:pPr>
      <w:r>
        <w:rPr/>
        <w:t xml:space="preserve">The Limpopo River catchment have extensive irrigation, mostly with river extraction practise both also with many bore holes on private land. The area of interest is defined by more than average irrigation for Botswana. Agriculture is still primarily rainfed, but irrigation methods are becoming more prevalent. Mainly drip systems from river water extraction, but more advanced sprinkler systems </w:t>
      </w:r>
      <w:r>
        <w:rPr>
          <w:highlight w:val="yellow"/>
        </w:rPr>
        <w:t>are .</w:t>
      </w:r>
    </w:p>
    <w:p>
      <w:pPr>
        <w:pStyle w:val="Heading3"/>
        <w:tabs>
          <w:tab w:val="left" w:pos="0" w:leader="none"/>
          <w:tab w:val="left" w:pos="1134" w:leader="none"/>
        </w:tabs>
        <w:ind w:left="720" w:hanging="720"/>
        <w:rPr>
          <w:rFonts w:ascii="Calibri" w:hAnsi="Calibri" w:cs="Calibri"/>
          <w:b/>
          <w:b/>
          <w:smallCaps/>
          <w:sz w:val="36"/>
          <w:szCs w:val="36"/>
        </w:rPr>
      </w:pPr>
      <w:r>
        <w:rPr/>
        <w:t>Use case objective:</w:t>
      </w:r>
    </w:p>
    <w:p>
      <w:pPr>
        <w:pStyle w:val="Heading3"/>
        <w:tabs>
          <w:tab w:val="left" w:pos="0" w:leader="none"/>
          <w:tab w:val="left" w:pos="1134" w:leader="none"/>
        </w:tabs>
        <w:ind w:left="720" w:hanging="720"/>
        <w:rPr>
          <w:rFonts w:ascii="Calibri" w:hAnsi="Calibri" w:cs="Calibri"/>
          <w:b/>
          <w:b/>
          <w:smallCaps/>
          <w:sz w:val="36"/>
          <w:szCs w:val="36"/>
        </w:rPr>
      </w:pPr>
      <w:r>
        <w:rPr/>
        <w:t>In-situ data:</w:t>
      </w:r>
    </w:p>
    <w:p>
      <w:pPr>
        <w:pStyle w:val="TextBody"/>
        <w:rPr>
          <w:rFonts w:ascii="Calibri" w:hAnsi="Calibri" w:cs="Calibri"/>
          <w:b/>
          <w:b/>
          <w:smallCaps/>
          <w:sz w:val="36"/>
          <w:szCs w:val="36"/>
        </w:rPr>
      </w:pPr>
      <w:r>
        <w:rPr>
          <w:rFonts w:cs="Calibri" w:ascii="Calibri" w:hAnsi="Calibri"/>
          <w:b/>
          <w:smallCaps/>
          <w:sz w:val="36"/>
          <w:szCs w:val="36"/>
        </w:rPr>
      </w:r>
    </w:p>
    <w:p>
      <w:pPr>
        <w:pStyle w:val="Heading2"/>
        <w:rPr>
          <w:rFonts w:ascii="Calibri" w:hAnsi="Calibri" w:cs="Calibri"/>
          <w:b/>
          <w:b/>
          <w:smallCaps/>
          <w:sz w:val="36"/>
          <w:szCs w:val="36"/>
        </w:rPr>
      </w:pPr>
      <w:r>
        <w:rPr/>
        <w:t>South Africa</w:t>
      </w:r>
    </w:p>
    <w:p>
      <w:pPr>
        <w:pStyle w:val="Heading3"/>
        <w:tabs>
          <w:tab w:val="left" w:pos="0" w:leader="none"/>
          <w:tab w:val="left" w:pos="1134" w:leader="none"/>
        </w:tabs>
        <w:ind w:left="720" w:hanging="720"/>
        <w:rPr>
          <w:rFonts w:ascii="Calibri" w:hAnsi="Calibri" w:cs="Calibri"/>
          <w:b/>
          <w:b/>
          <w:smallCaps/>
          <w:sz w:val="36"/>
          <w:szCs w:val="36"/>
        </w:rPr>
      </w:pPr>
      <w:r>
        <w:rPr/>
        <w:t>Area of interest:</w:t>
      </w:r>
    </w:p>
    <w:p>
      <w:pPr>
        <w:pStyle w:val="TextBody"/>
        <w:rPr>
          <w:rFonts w:ascii="Calibri" w:hAnsi="Calibri" w:cs="Calibri"/>
          <w:b/>
          <w:b/>
          <w:smallCaps/>
          <w:sz w:val="36"/>
          <w:szCs w:val="36"/>
        </w:rPr>
      </w:pPr>
      <w:r>
        <w:rPr/>
        <w:t xml:space="preserve">Located in the south-western part of Burkina Faso (see </w:t>
      </w:r>
      <w:r>
        <w:rPr/>
        <w:fldChar w:fldCharType="begin"/>
      </w:r>
      <w:r>
        <w:rPr/>
        <w:instrText> REF _Ref133475868 \h </w:instrText>
      </w:r>
      <w:r>
        <w:rPr/>
        <w:fldChar w:fldCharType="separate"/>
      </w:r>
      <w:r>
        <w:rPr/>
        <w:t>Figure 5</w:t>
      </w:r>
      <w:r>
        <w:rPr/>
        <w:fldChar w:fldCharType="end"/>
      </w:r>
      <w:r>
        <w:rPr/>
        <w:t xml:space="preserve">) and specific area of interest for the EO-MAJI project is the area surrounding Bama (see </w:t>
      </w:r>
      <w:r>
        <w:rPr/>
        <w:fldChar w:fldCharType="begin"/>
      </w:r>
      <w:r>
        <w:rPr/>
        <w:instrText> REF _Ref133475877 \h </w:instrText>
      </w:r>
      <w:r>
        <w:rPr/>
        <w:fldChar w:fldCharType="separate"/>
      </w:r>
      <w:r>
        <w:rPr/>
        <w:t>Figure 6</w:t>
      </w:r>
      <w:r>
        <w:rPr/>
        <w:fldChar w:fldCharType="end"/>
      </w:r>
      <w:r>
        <w:rPr/>
        <w:t>).</w:t>
      </w:r>
    </w:p>
    <w:p>
      <w:pPr>
        <w:pStyle w:val="TextBody"/>
        <w:rPr>
          <w:rFonts w:ascii="Calibri" w:hAnsi="Calibri" w:cs="Calibri"/>
          <w:b/>
          <w:b/>
          <w:smallCaps/>
          <w:sz w:val="36"/>
          <w:szCs w:val="36"/>
        </w:rPr>
      </w:pPr>
      <w:r>
        <w:rPr>
          <w:rFonts w:cs="Calibri" w:ascii="Calibri" w:hAnsi="Calibri"/>
          <w:b/>
          <w:smallCaps/>
          <w:sz w:val="36"/>
          <w:szCs w:val="36"/>
        </w:rPr>
      </w:r>
    </w:p>
    <w:p>
      <w:pPr>
        <w:pStyle w:val="TextBody"/>
        <w:spacing w:before="0" w:after="0"/>
        <w:rPr>
          <w:rFonts w:ascii="Calibri" w:hAnsi="Calibri" w:cs="Calibri"/>
          <w:b/>
          <w:b/>
          <w:smallCaps/>
          <w:sz w:val="36"/>
          <w:szCs w:val="36"/>
        </w:rPr>
      </w:pPr>
      <w:r>
        <w:rPr/>
        <w:drawing>
          <wp:inline distT="0" distB="0" distL="0" distR="0">
            <wp:extent cx="4653915" cy="400050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a:blip r:embed="rId11"/>
                    <a:stretch>
                      <a:fillRect/>
                    </a:stretch>
                  </pic:blipFill>
                  <pic:spPr bwMode="auto">
                    <a:xfrm>
                      <a:off x="0" y="0"/>
                      <a:ext cx="4653915" cy="4000500"/>
                    </a:xfrm>
                    <a:prstGeom prst="rect">
                      <a:avLst/>
                    </a:prstGeom>
                  </pic:spPr>
                </pic:pic>
              </a:graphicData>
            </a:graphic>
          </wp:inline>
        </w:drawing>
      </w:r>
    </w:p>
    <w:p>
      <w:pPr>
        <w:pStyle w:val="Caption1"/>
        <w:rPr>
          <w:rFonts w:ascii="Calibri" w:hAnsi="Calibri" w:cs="Calibri"/>
          <w:b/>
          <w:b/>
          <w:smallCaps/>
          <w:sz w:val="36"/>
          <w:szCs w:val="36"/>
        </w:rPr>
      </w:pPr>
      <w:bookmarkStart w:id="13" w:name="_Ref133475868"/>
      <w:r>
        <w:rPr/>
        <w:t xml:space="preserve">Figure </w:t>
      </w:r>
      <w:r>
        <w:rPr/>
        <w:fldChar w:fldCharType="begin"/>
      </w:r>
      <w:r>
        <w:rPr/>
        <w:instrText> SEQ Figure \* ARABIC </w:instrText>
      </w:r>
      <w:r>
        <w:rPr/>
        <w:fldChar w:fldCharType="separate"/>
      </w:r>
      <w:r>
        <w:rPr/>
        <w:t>5</w:t>
      </w:r>
      <w:r>
        <w:rPr/>
        <w:fldChar w:fldCharType="end"/>
      </w:r>
      <w:bookmarkEnd w:id="13"/>
      <w:r>
        <w:rPr/>
        <w:t xml:space="preserve"> Area of interest, geographic overview</w:t>
      </w:r>
    </w:p>
    <w:p>
      <w:pPr>
        <w:pStyle w:val="TextBody"/>
        <w:spacing w:before="0" w:after="0"/>
        <w:rPr>
          <w:rFonts w:ascii="Calibri" w:hAnsi="Calibri" w:cs="Calibri"/>
          <w:b/>
          <w:b/>
          <w:smallCaps/>
          <w:sz w:val="36"/>
          <w:szCs w:val="36"/>
        </w:rPr>
      </w:pPr>
      <w:r>
        <w:rPr>
          <w:rFonts w:cs="Calibri" w:ascii="Calibri" w:hAnsi="Calibri"/>
          <w:b/>
          <w:smallCaps/>
          <w:sz w:val="36"/>
          <w:szCs w:val="36"/>
        </w:rPr>
      </w:r>
    </w:p>
    <w:p>
      <w:pPr>
        <w:pStyle w:val="TextBody"/>
        <w:spacing w:before="0" w:after="0"/>
        <w:rPr>
          <w:rFonts w:ascii="Calibri" w:hAnsi="Calibri" w:cs="Calibri"/>
          <w:b/>
          <w:b/>
          <w:smallCaps/>
          <w:sz w:val="36"/>
          <w:szCs w:val="36"/>
        </w:rPr>
      </w:pPr>
      <w:r>
        <w:rPr/>
        <w:drawing>
          <wp:inline distT="0" distB="0" distL="0" distR="0">
            <wp:extent cx="6224905" cy="4125595"/>
            <wp:effectExtent l="0" t="0" r="0" b="0"/>
            <wp:docPr id="10" name="Picture 169"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9" descr="A picture containing map, text, atlas&#10;&#10;Description automatically generated"/>
                    <pic:cNvPicPr>
                      <a:picLocks noChangeAspect="1" noChangeArrowheads="1"/>
                    </pic:cNvPicPr>
                  </pic:nvPicPr>
                  <pic:blipFill>
                    <a:blip r:embed="rId12"/>
                    <a:stretch>
                      <a:fillRect/>
                    </a:stretch>
                  </pic:blipFill>
                  <pic:spPr bwMode="auto">
                    <a:xfrm>
                      <a:off x="0" y="0"/>
                      <a:ext cx="6224905" cy="4125595"/>
                    </a:xfrm>
                    <a:prstGeom prst="rect">
                      <a:avLst/>
                    </a:prstGeom>
                  </pic:spPr>
                </pic:pic>
              </a:graphicData>
            </a:graphic>
          </wp:inline>
        </w:drawing>
      </w:r>
    </w:p>
    <w:p>
      <w:pPr>
        <w:pStyle w:val="Caption1"/>
        <w:rPr>
          <w:rFonts w:ascii="Calibri" w:hAnsi="Calibri" w:cs="Calibri"/>
          <w:b/>
          <w:b/>
          <w:smallCaps/>
          <w:sz w:val="36"/>
          <w:szCs w:val="36"/>
        </w:rPr>
      </w:pPr>
      <w:bookmarkStart w:id="14" w:name="_Ref133475877"/>
      <w:r>
        <w:rPr/>
        <w:t xml:space="preserve">Figure </w:t>
      </w:r>
      <w:r>
        <w:rPr/>
        <w:fldChar w:fldCharType="begin"/>
      </w:r>
      <w:r>
        <w:rPr/>
        <w:instrText> SEQ Figure \* ARABIC </w:instrText>
      </w:r>
      <w:r>
        <w:rPr/>
        <w:fldChar w:fldCharType="separate"/>
      </w:r>
      <w:r>
        <w:rPr/>
        <w:t>6</w:t>
      </w:r>
      <w:r>
        <w:rPr/>
        <w:fldChar w:fldCharType="end"/>
      </w:r>
      <w:bookmarkEnd w:id="14"/>
      <w:r>
        <w:rPr/>
        <w:t xml:space="preserve"> Area of interest, bounding box used to task ECOSTRESS and PRISMA data collection</w:t>
      </w:r>
    </w:p>
    <w:p>
      <w:pPr>
        <w:pStyle w:val="TextBody"/>
        <w:rPr>
          <w:rFonts w:ascii="Calibri" w:hAnsi="Calibri" w:cs="Calibri"/>
          <w:b/>
          <w:b/>
          <w:smallCaps/>
          <w:sz w:val="36"/>
          <w:szCs w:val="36"/>
        </w:rPr>
      </w:pPr>
      <w:r>
        <w:rPr>
          <w:rFonts w:cs="Calibri" w:ascii="Calibri" w:hAnsi="Calibri"/>
          <w:b/>
          <w:smallCaps/>
          <w:sz w:val="36"/>
          <w:szCs w:val="36"/>
        </w:rPr>
      </w:r>
    </w:p>
    <w:p>
      <w:pPr>
        <w:pStyle w:val="Heading3"/>
        <w:tabs>
          <w:tab w:val="left" w:pos="0" w:leader="none"/>
          <w:tab w:val="left" w:pos="1134" w:leader="none"/>
        </w:tabs>
        <w:ind w:left="720" w:hanging="720"/>
        <w:rPr>
          <w:rFonts w:ascii="Calibri" w:hAnsi="Calibri" w:cs="Calibri"/>
          <w:b/>
          <w:b/>
          <w:smallCaps/>
          <w:sz w:val="36"/>
          <w:szCs w:val="36"/>
        </w:rPr>
      </w:pPr>
      <w:r>
        <w:rPr/>
        <w:t>Crop of interest:</w:t>
      </w:r>
    </w:p>
    <w:p>
      <w:pPr>
        <w:pStyle w:val="Heading3"/>
        <w:tabs>
          <w:tab w:val="left" w:pos="0" w:leader="none"/>
          <w:tab w:val="left" w:pos="1134" w:leader="none"/>
        </w:tabs>
        <w:ind w:left="720" w:hanging="720"/>
        <w:rPr>
          <w:rFonts w:ascii="Calibri" w:hAnsi="Calibri" w:cs="Calibri"/>
          <w:b/>
          <w:b/>
          <w:smallCaps/>
          <w:sz w:val="36"/>
          <w:szCs w:val="36"/>
        </w:rPr>
      </w:pPr>
      <w:r>
        <w:rPr/>
        <w:t>Irrigation practise:</w:t>
      </w:r>
    </w:p>
    <w:p>
      <w:pPr>
        <w:pStyle w:val="Heading3"/>
        <w:tabs>
          <w:tab w:val="left" w:pos="0" w:leader="none"/>
          <w:tab w:val="left" w:pos="1134" w:leader="none"/>
        </w:tabs>
        <w:ind w:left="720" w:hanging="720"/>
        <w:rPr>
          <w:rFonts w:ascii="Calibri" w:hAnsi="Calibri" w:cs="Calibri"/>
          <w:b/>
          <w:b/>
          <w:smallCaps/>
          <w:sz w:val="36"/>
          <w:szCs w:val="36"/>
        </w:rPr>
      </w:pPr>
      <w:r>
        <w:rPr/>
        <w:t>Use case objective:</w:t>
      </w:r>
    </w:p>
    <w:p>
      <w:pPr>
        <w:pStyle w:val="Heading3"/>
        <w:tabs>
          <w:tab w:val="left" w:pos="0" w:leader="none"/>
          <w:tab w:val="left" w:pos="1134" w:leader="none"/>
        </w:tabs>
        <w:ind w:left="720" w:hanging="720"/>
        <w:rPr>
          <w:rFonts w:ascii="Calibri" w:hAnsi="Calibri" w:cs="Calibri"/>
          <w:b/>
          <w:b/>
          <w:smallCaps/>
          <w:sz w:val="36"/>
          <w:szCs w:val="36"/>
        </w:rPr>
      </w:pPr>
      <w:r>
        <w:rPr/>
        <w:t>In-situ data:</w:t>
      </w:r>
    </w:p>
    <w:p>
      <w:pPr>
        <w:pStyle w:val="TextBody"/>
        <w:rPr>
          <w:rFonts w:ascii="Calibri" w:hAnsi="Calibri" w:cs="Calibri"/>
          <w:b/>
          <w:b/>
          <w:smallCaps/>
          <w:sz w:val="36"/>
          <w:szCs w:val="36"/>
        </w:rPr>
      </w:pPr>
      <w:r>
        <w:rPr>
          <w:rFonts w:cs="Calibri" w:ascii="Calibri" w:hAnsi="Calibri"/>
          <w:b/>
          <w:smallCaps/>
          <w:sz w:val="36"/>
          <w:szCs w:val="36"/>
        </w:rPr>
      </w:r>
    </w:p>
    <w:p>
      <w:pPr>
        <w:pStyle w:val="Heading1"/>
        <w:rPr>
          <w:rFonts w:ascii="Calibri" w:hAnsi="Calibri" w:cs="Calibri"/>
          <w:b/>
          <w:b/>
          <w:smallCaps/>
          <w:sz w:val="36"/>
          <w:szCs w:val="36"/>
          <w:del w:id="6" w:author="Unknown Author" w:date="2023-04-27T11:23:33Z"/>
        </w:rPr>
      </w:pPr>
      <w:r>
        <w:rPr/>
        <w:t xml:space="preserve">Product </w:t>
      </w:r>
      <w:commentRangeStart w:id="1"/>
      <w:r>
        <w:rPr/>
        <w:t>Specification</w:t>
      </w:r>
      <w:commentRangeEnd w:id="1"/>
      <w:r>
        <w:commentReference w:id="1"/>
      </w:r>
      <w:r>
        <w:rPr/>
      </w:r>
    </w:p>
    <w:p>
      <w:pPr>
        <w:pStyle w:val="Heading1"/>
        <w:rPr>
          <w:rFonts w:ascii="Calibri" w:hAnsi="Calibri" w:cs="Calibri"/>
          <w:ins w:id="8" w:author="Unknown Author" w:date="2023-04-27T11:24:11Z"/>
          <w:b/>
          <w:b/>
          <w:smallCaps/>
          <w:sz w:val="36"/>
          <w:szCs w:val="36"/>
        </w:rPr>
      </w:pPr>
      <w:del w:id="7" w:author="Unknown Author" w:date="2023-04-27T11:23:33Z">
        <w:r>
          <w:rPr/>
          <w:delText>Crop yield</w:delText>
        </w:r>
      </w:del>
    </w:p>
    <w:p>
      <w:pPr>
        <w:pStyle w:val="TextBody"/>
        <w:rPr>
          <w:rFonts w:ascii="Calibri" w:hAnsi="Calibri" w:cs="Calibri"/>
          <w:ins w:id="10" w:author="Unknown Author" w:date="2023-04-27T11:23:38Z"/>
          <w:b/>
          <w:b/>
          <w:smallCaps/>
          <w:sz w:val="36"/>
          <w:szCs w:val="36"/>
        </w:rPr>
      </w:pPr>
      <w:ins w:id="9" w:author="Unknown Author" w:date="2023-04-27T11:23:38Z">
        <w:r>
          <w:rPr/>
          <w:t xml:space="preserve">Three main products related to food security are going to be developed are irrigation delimitation, irrigation accounting and crop yield. For additional information about the proposed solutions please refer to the State-of-the-Art document [REF-6]. </w:t>
        </w:r>
      </w:ins>
    </w:p>
    <w:p>
      <w:pPr>
        <w:pStyle w:val="TextBody"/>
        <w:rPr>
          <w:rFonts w:ascii="Calibri" w:hAnsi="Calibri" w:cs="Calibri"/>
          <w:ins w:id="14" w:author="Unknown Author" w:date="2023-04-27T11:23:38Z"/>
          <w:b/>
          <w:b/>
          <w:smallCaps/>
          <w:sz w:val="36"/>
          <w:szCs w:val="36"/>
        </w:rPr>
      </w:pPr>
      <w:ins w:id="11" w:author="Unknown Author" w:date="2023-04-27T11:23:38Z">
        <w:r>
          <w:rPr/>
          <w:t xml:space="preserve">The three objective products share basically the same input data sources, mainly ET from ECOSTRESS+PRISMA+Sentinel and crop phenology/biophysical traits, but each product will have slightly different specifications due to different user needs and foreseen retrieval approach. These specifications are summarized in </w:t>
        </w:r>
      </w:ins>
      <w:ins w:id="12" w:author="Unknown Author" w:date="2023-04-27T11:23:38Z">
        <w:r>
          <w:rPr/>
          <w:fldChar w:fldCharType="begin"/>
        </w:r>
        <w:r>
          <w:rPr/>
          <w:instrText> REF Ref_Table0_label_and_number \h </w:instrText>
        </w:r>
        <w:r>
          <w:rPr/>
          <w:fldChar w:fldCharType="separate"/>
        </w:r>
        <w:r>
          <w:rPr/>
          <w:t>Table 1</w:t>
        </w:r>
        <w:r>
          <w:rPr/>
          <w:fldChar w:fldCharType="end"/>
        </w:r>
      </w:ins>
      <w:ins w:id="13" w:author="Unknown Author" w:date="2023-04-27T11:23:38Z">
        <w:r>
          <w:rPr/>
          <w:t>.</w:t>
        </w:r>
      </w:ins>
    </w:p>
    <w:p>
      <w:pPr>
        <w:pStyle w:val="Table"/>
        <w:keepNext w:val="true"/>
        <w:widowControl w:val="false"/>
        <w:suppressLineNumbers/>
        <w:suppressAutoHyphens w:val="true"/>
        <w:bidi w:val="0"/>
        <w:spacing w:lineRule="auto" w:line="240" w:before="120" w:after="120"/>
        <w:ind w:left="0" w:right="0" w:hanging="0"/>
        <w:jc w:val="center"/>
        <w:rPr/>
      </w:pPr>
      <w:ins w:id="15" w:author="Unknown Author" w:date="2023-04-27T11:23:38Z">
        <w:bookmarkStart w:id="15" w:name="Ref_Table0_label_and_number"/>
        <w:r>
          <w:rPr/>
          <w:t xml:space="preserve">Table </w:t>
        </w:r>
      </w:ins>
      <w:ins w:id="16" w:author="Unknown Author" w:date="2023-04-27T11:23:38Z">
        <w:r>
          <w:rPr/>
          <w:fldChar w:fldCharType="begin"/>
        </w:r>
        <w:r>
          <w:rPr/>
          <w:instrText> SEQ Table \* ARABIC </w:instrText>
        </w:r>
        <w:r>
          <w:rPr/>
          <w:fldChar w:fldCharType="separate"/>
        </w:r>
        <w:r>
          <w:rPr/>
          <w:t>1</w:t>
        </w:r>
        <w:r>
          <w:rPr/>
          <w:fldChar w:fldCharType="end"/>
        </w:r>
      </w:ins>
      <w:ins w:id="17" w:author="Unknown Author" w:date="2023-04-27T11:23:38Z">
        <w:bookmarkEnd w:id="15"/>
        <w:r>
          <w:rPr/>
          <w:t xml:space="preserve">: Product specifications </w:t>
        </w:r>
      </w:ins>
    </w:p>
    <w:tbl>
      <w:tblPr>
        <w:tblW w:w="10007" w:type="dxa"/>
        <w:jc w:val="left"/>
        <w:tblInd w:w="0" w:type="dxa"/>
        <w:tblLayout w:type="fixed"/>
        <w:tblCellMar>
          <w:top w:w="0" w:type="dxa"/>
          <w:left w:w="0" w:type="dxa"/>
          <w:bottom w:w="0" w:type="dxa"/>
          <w:right w:w="0" w:type="dxa"/>
        </w:tblCellMar>
      </w:tblPr>
      <w:tblGrid>
        <w:gridCol w:w="2001"/>
        <w:gridCol w:w="2668"/>
        <w:gridCol w:w="2670"/>
        <w:gridCol w:w="2667"/>
      </w:tblGrid>
      <w:tr>
        <w:trPr/>
        <w:tc>
          <w:tcPr>
            <w:tcW w:w="2001" w:type="dxa"/>
            <w:tcBorders/>
          </w:tcPr>
          <w:p>
            <w:pPr>
              <w:pStyle w:val="TableContents"/>
              <w:widowControl w:val="false"/>
              <w:rPr/>
            </w:pPr>
            <w:r>
              <w:rPr/>
            </w:r>
          </w:p>
        </w:tc>
        <w:tc>
          <w:tcPr>
            <w:tcW w:w="2668" w:type="dxa"/>
            <w:tcBorders/>
          </w:tcPr>
          <w:p>
            <w:pPr>
              <w:pStyle w:val="TableContents"/>
              <w:widowControl w:val="false"/>
              <w:rPr/>
            </w:pPr>
            <w:ins w:id="18" w:author="Unknown Author" w:date="2023-04-27T11:23:38Z">
              <w:r>
                <w:rPr/>
                <w:t>Irrigation delimitation</w:t>
              </w:r>
            </w:ins>
          </w:p>
        </w:tc>
        <w:tc>
          <w:tcPr>
            <w:tcW w:w="2670" w:type="dxa"/>
            <w:tcBorders/>
          </w:tcPr>
          <w:p>
            <w:pPr>
              <w:pStyle w:val="TableContents"/>
              <w:widowControl w:val="false"/>
              <w:rPr/>
            </w:pPr>
            <w:ins w:id="19" w:author="Unknown Author" w:date="2023-04-27T11:23:38Z">
              <w:r>
                <w:rPr/>
                <w:t>Irrigation accounting</w:t>
              </w:r>
            </w:ins>
          </w:p>
        </w:tc>
        <w:tc>
          <w:tcPr>
            <w:tcW w:w="2667" w:type="dxa"/>
            <w:tcBorders/>
          </w:tcPr>
          <w:p>
            <w:pPr>
              <w:pStyle w:val="TableContents"/>
              <w:widowControl w:val="false"/>
              <w:rPr/>
            </w:pPr>
            <w:ins w:id="20" w:author="Unknown Author" w:date="2023-04-27T11:23:38Z">
              <w:r>
                <w:rPr/>
                <w:t>Crop yield</w:t>
              </w:r>
            </w:ins>
          </w:p>
        </w:tc>
      </w:tr>
      <w:tr>
        <w:trPr/>
        <w:tc>
          <w:tcPr>
            <w:tcW w:w="2001" w:type="dxa"/>
            <w:tcBorders/>
          </w:tcPr>
          <w:p>
            <w:pPr>
              <w:pStyle w:val="TableContents"/>
              <w:widowControl w:val="false"/>
              <w:rPr/>
            </w:pPr>
            <w:ins w:id="21" w:author="Unknown Author" w:date="2023-04-27T11:23:38Z">
              <w:r>
                <w:rPr/>
                <w:t>Physical unit</w:t>
              </w:r>
            </w:ins>
          </w:p>
        </w:tc>
        <w:tc>
          <w:tcPr>
            <w:tcW w:w="2668" w:type="dxa"/>
            <w:tcBorders/>
          </w:tcPr>
          <w:p>
            <w:pPr>
              <w:pStyle w:val="TableContents"/>
              <w:widowControl w:val="false"/>
              <w:rPr/>
            </w:pPr>
            <w:ins w:id="22" w:author="Unknown Author" w:date="2023-04-27T11:23:38Z">
              <w:r>
                <w:rPr/>
                <w:t>Binary (Presence/absence)</w:t>
              </w:r>
            </w:ins>
          </w:p>
        </w:tc>
        <w:tc>
          <w:tcPr>
            <w:tcW w:w="2670" w:type="dxa"/>
            <w:tcBorders/>
          </w:tcPr>
          <w:p>
            <w:pPr>
              <w:pStyle w:val="TableContents"/>
              <w:widowControl w:val="false"/>
              <w:rPr/>
            </w:pPr>
            <w:ins w:id="23" w:author="Unknown Author" w:date="2023-04-27T11:23:38Z">
              <w:r>
                <w:rPr/>
                <w:t>mm/ha or m³</w:t>
              </w:r>
            </w:ins>
          </w:p>
        </w:tc>
        <w:tc>
          <w:tcPr>
            <w:tcW w:w="2667" w:type="dxa"/>
            <w:tcBorders/>
          </w:tcPr>
          <w:p>
            <w:pPr>
              <w:pStyle w:val="TableContents"/>
              <w:widowControl w:val="false"/>
              <w:rPr/>
            </w:pPr>
            <w:ins w:id="24" w:author="Unknown Author" w:date="2023-04-27T11:23:38Z">
              <w:r>
                <w:rPr/>
                <w:t>kg/ha</w:t>
              </w:r>
            </w:ins>
          </w:p>
        </w:tc>
      </w:tr>
      <w:tr>
        <w:trPr/>
        <w:tc>
          <w:tcPr>
            <w:tcW w:w="2001" w:type="dxa"/>
            <w:tcBorders/>
          </w:tcPr>
          <w:p>
            <w:pPr>
              <w:pStyle w:val="TableContents"/>
              <w:widowControl w:val="false"/>
              <w:rPr/>
            </w:pPr>
            <w:ins w:id="25" w:author="Unknown Author" w:date="2023-04-27T11:23:38Z">
              <w:r>
                <w:rPr/>
                <w:t>Spatial Coverage</w:t>
              </w:r>
            </w:ins>
          </w:p>
          <w:p>
            <w:pPr>
              <w:pStyle w:val="TableContents"/>
              <w:widowControl w:val="false"/>
              <w:rPr/>
            </w:pPr>
            <w:r>
              <w:rPr/>
            </w:r>
          </w:p>
        </w:tc>
        <w:tc>
          <w:tcPr>
            <w:tcW w:w="2668" w:type="dxa"/>
            <w:tcBorders/>
          </w:tcPr>
          <w:p>
            <w:pPr>
              <w:pStyle w:val="TableContents"/>
              <w:widowControl w:val="false"/>
              <w:rPr/>
            </w:pPr>
            <w:ins w:id="27" w:author="Unknown Author" w:date="2023-04-27T11:23:38Z">
              <w:r>
                <w:rPr/>
                <w:t>Regional</w:t>
              </w:r>
            </w:ins>
          </w:p>
        </w:tc>
        <w:tc>
          <w:tcPr>
            <w:tcW w:w="2670" w:type="dxa"/>
            <w:tcBorders/>
          </w:tcPr>
          <w:p>
            <w:pPr>
              <w:pStyle w:val="TableContents"/>
              <w:widowControl w:val="false"/>
              <w:rPr/>
            </w:pPr>
            <w:ins w:id="28" w:author="Unknown Author" w:date="2023-04-27T11:23:38Z">
              <w:r>
                <w:rPr/>
                <w:t>Regional</w:t>
              </w:r>
            </w:ins>
          </w:p>
        </w:tc>
        <w:tc>
          <w:tcPr>
            <w:tcW w:w="2667" w:type="dxa"/>
            <w:tcBorders/>
          </w:tcPr>
          <w:p>
            <w:pPr>
              <w:pStyle w:val="TableContents"/>
              <w:widowControl w:val="false"/>
              <w:rPr/>
            </w:pPr>
            <w:ins w:id="29" w:author="Unknown Author" w:date="2023-04-27T11:23:38Z">
              <w:r>
                <w:rPr/>
                <w:t>Regional, provided for a given crop</w:t>
              </w:r>
            </w:ins>
          </w:p>
        </w:tc>
      </w:tr>
      <w:tr>
        <w:trPr/>
        <w:tc>
          <w:tcPr>
            <w:tcW w:w="2001" w:type="dxa"/>
            <w:tcBorders/>
          </w:tcPr>
          <w:p>
            <w:pPr>
              <w:pStyle w:val="TableContents"/>
              <w:widowControl w:val="false"/>
              <w:rPr/>
            </w:pPr>
            <w:ins w:id="30" w:author="Unknown Author" w:date="2023-04-27T11:23:38Z">
              <w:r>
                <w:rPr/>
                <w:t>Spatial Resolution</w:t>
              </w:r>
            </w:ins>
          </w:p>
        </w:tc>
        <w:tc>
          <w:tcPr>
            <w:tcW w:w="2668" w:type="dxa"/>
            <w:tcBorders/>
          </w:tcPr>
          <w:p>
            <w:pPr>
              <w:pStyle w:val="TableContents"/>
              <w:widowControl w:val="false"/>
              <w:rPr/>
            </w:pPr>
            <w:ins w:id="31" w:author="Unknown Author" w:date="2023-04-27T11:23:38Z">
              <w:r>
                <w:rPr/>
                <w:t>20 m</w:t>
              </w:r>
            </w:ins>
          </w:p>
        </w:tc>
        <w:tc>
          <w:tcPr>
            <w:tcW w:w="2670" w:type="dxa"/>
            <w:tcBorders/>
          </w:tcPr>
          <w:p>
            <w:pPr>
              <w:pStyle w:val="TableContents"/>
              <w:widowControl w:val="false"/>
              <w:rPr/>
            </w:pPr>
            <w:ins w:id="32" w:author="Unknown Author" w:date="2023-04-27T11:23:38Z">
              <w:r>
                <w:rPr/>
                <w:t>100 m</w:t>
              </w:r>
            </w:ins>
          </w:p>
        </w:tc>
        <w:tc>
          <w:tcPr>
            <w:tcW w:w="2667" w:type="dxa"/>
            <w:tcBorders/>
          </w:tcPr>
          <w:p>
            <w:pPr>
              <w:pStyle w:val="TableContents"/>
              <w:widowControl w:val="false"/>
              <w:rPr/>
            </w:pPr>
            <w:ins w:id="33" w:author="Unknown Author" w:date="2023-04-27T11:23:38Z">
              <w:r>
                <w:rPr/>
                <w:t>20 m</w:t>
              </w:r>
            </w:ins>
          </w:p>
        </w:tc>
      </w:tr>
      <w:tr>
        <w:trPr/>
        <w:tc>
          <w:tcPr>
            <w:tcW w:w="2001" w:type="dxa"/>
            <w:tcBorders/>
          </w:tcPr>
          <w:p>
            <w:pPr>
              <w:pStyle w:val="TableContents"/>
              <w:widowControl w:val="false"/>
              <w:rPr/>
            </w:pPr>
            <w:ins w:id="34" w:author="Unknown Author" w:date="2023-04-27T11:23:38Z">
              <w:r>
                <w:rPr/>
                <w:t>Temporal Coverage</w:t>
              </w:r>
            </w:ins>
          </w:p>
        </w:tc>
        <w:tc>
          <w:tcPr>
            <w:tcW w:w="2668" w:type="dxa"/>
            <w:tcBorders/>
          </w:tcPr>
          <w:p>
            <w:pPr>
              <w:pStyle w:val="TableContents"/>
              <w:widowControl w:val="false"/>
              <w:rPr/>
            </w:pPr>
            <w:ins w:id="35" w:author="Unknown Author" w:date="2023-04-27T11:23:38Z">
              <w:r>
                <w:rPr/>
                <w:t>2021-2023</w:t>
              </w:r>
            </w:ins>
          </w:p>
        </w:tc>
        <w:tc>
          <w:tcPr>
            <w:tcW w:w="2670" w:type="dxa"/>
            <w:tcBorders/>
          </w:tcPr>
          <w:p>
            <w:pPr>
              <w:pStyle w:val="TableContents"/>
              <w:widowControl w:val="false"/>
              <w:rPr/>
            </w:pPr>
            <w:ins w:id="36" w:author="Unknown Author" w:date="2023-04-27T11:23:38Z">
              <w:r>
                <w:rPr/>
                <w:t>2021-2023</w:t>
              </w:r>
            </w:ins>
          </w:p>
        </w:tc>
        <w:tc>
          <w:tcPr>
            <w:tcW w:w="2667" w:type="dxa"/>
            <w:tcBorders/>
          </w:tcPr>
          <w:p>
            <w:pPr>
              <w:pStyle w:val="TableContents"/>
              <w:widowControl w:val="false"/>
              <w:rPr/>
            </w:pPr>
            <w:ins w:id="37" w:author="Unknown Author" w:date="2023-04-27T11:23:38Z">
              <w:r>
                <w:rPr/>
                <w:t>2021-2023</w:t>
              </w:r>
            </w:ins>
          </w:p>
        </w:tc>
      </w:tr>
      <w:tr>
        <w:trPr/>
        <w:tc>
          <w:tcPr>
            <w:tcW w:w="2001" w:type="dxa"/>
            <w:tcBorders/>
          </w:tcPr>
          <w:p>
            <w:pPr>
              <w:pStyle w:val="TableContents"/>
              <w:widowControl w:val="false"/>
              <w:rPr/>
            </w:pPr>
            <w:ins w:id="38" w:author="Unknown Author" w:date="2023-04-27T11:23:38Z">
              <w:r>
                <w:rPr/>
                <w:t>Temporal Resolution</w:t>
              </w:r>
            </w:ins>
          </w:p>
        </w:tc>
        <w:tc>
          <w:tcPr>
            <w:tcW w:w="2668" w:type="dxa"/>
            <w:tcBorders/>
          </w:tcPr>
          <w:p>
            <w:pPr>
              <w:pStyle w:val="TableContents"/>
              <w:widowControl w:val="false"/>
              <w:rPr/>
            </w:pPr>
            <w:ins w:id="39" w:author="Unknown Author" w:date="2023-04-27T11:23:38Z">
              <w:r>
                <w:rPr/>
                <w:t>Annual</w:t>
              </w:r>
            </w:ins>
          </w:p>
        </w:tc>
        <w:tc>
          <w:tcPr>
            <w:tcW w:w="2670" w:type="dxa"/>
            <w:tcBorders/>
          </w:tcPr>
          <w:p>
            <w:pPr>
              <w:pStyle w:val="TableContents"/>
              <w:widowControl w:val="false"/>
              <w:rPr/>
            </w:pPr>
            <w:ins w:id="40" w:author="Unknown Author" w:date="2023-04-27T11:23:38Z">
              <w:r>
                <w:rPr/>
                <w:t>Monthly</w:t>
              </w:r>
            </w:ins>
          </w:p>
        </w:tc>
        <w:tc>
          <w:tcPr>
            <w:tcW w:w="2667" w:type="dxa"/>
            <w:tcBorders/>
          </w:tcPr>
          <w:p>
            <w:pPr>
              <w:pStyle w:val="TableContents"/>
              <w:widowControl w:val="false"/>
              <w:rPr/>
            </w:pPr>
            <w:ins w:id="41" w:author="Unknown Author" w:date="2023-04-27T11:23:38Z">
              <w:r>
                <w:rPr/>
                <w:t>Annual or 2 per year</w:t>
              </w:r>
            </w:ins>
          </w:p>
        </w:tc>
      </w:tr>
    </w:tbl>
    <w:p>
      <w:pPr>
        <w:pStyle w:val="TextBody"/>
        <w:rPr>
          <w:rFonts w:ascii="Calibri" w:hAnsi="Calibri" w:cs="Calibri"/>
          <w:ins w:id="43" w:author="Unknown Author" w:date="2023-04-27T11:23:38Z"/>
          <w:b/>
          <w:b/>
          <w:smallCaps/>
          <w:sz w:val="36"/>
          <w:szCs w:val="36"/>
        </w:rPr>
      </w:pPr>
      <w:ins w:id="42" w:author="Unknown Author" w:date="2023-04-27T11:23:38Z">
        <w:r>
          <w:rPr>
            <w:rFonts w:cs="Calibri" w:ascii="Calibri" w:hAnsi="Calibri"/>
            <w:b/>
            <w:smallCaps/>
            <w:sz w:val="36"/>
            <w:szCs w:val="36"/>
          </w:rPr>
        </w:r>
      </w:ins>
    </w:p>
    <w:p>
      <w:pPr>
        <w:pStyle w:val="TextBody"/>
        <w:rPr>
          <w:rFonts w:ascii="Calibri" w:hAnsi="Calibri" w:cs="Calibri"/>
          <w:ins w:id="49" w:author="Unknown Author" w:date="2023-04-27T11:23:38Z"/>
          <w:b/>
          <w:b/>
          <w:smallCaps/>
          <w:sz w:val="36"/>
          <w:szCs w:val="36"/>
        </w:rPr>
      </w:pPr>
      <w:ins w:id="44" w:author="Unknown Author" w:date="2023-04-27T11:23:38Z">
        <w:r>
          <w:rPr/>
          <w:t xml:space="preserve">All products will have a regional coverage as defined by the Areas of Interest (AOI) submitted for PRISMA acquisitions, the extension of these AOIs are described in </w:t>
        </w:r>
      </w:ins>
      <w:ins w:id="45" w:author="Unknown Author" w:date="2023-04-27T11:23:38Z">
        <w:r>
          <w:rPr/>
          <w:fldChar w:fldCharType="begin"/>
        </w:r>
        <w:r>
          <w:rPr/>
          <w:instrText> REF Ref_Table2_label_and_number \h </w:instrText>
        </w:r>
        <w:r>
          <w:rPr/>
          <w:fldChar w:fldCharType="separate"/>
        </w:r>
        <w:r>
          <w:rPr/>
          <w:t>Table 2</w:t>
        </w:r>
        <w:r>
          <w:rPr/>
          <w:fldChar w:fldCharType="end"/>
        </w:r>
      </w:ins>
      <w:ins w:id="46" w:author="Unknown Author" w:date="2023-04-27T11:23:38Z">
        <w:r>
          <w:rPr/>
          <w:t>. However, for the crop yield product, within each AOI, only yield information will be provided for the crop of interest (</w:t>
        </w:r>
      </w:ins>
      <w:ins w:id="47" w:author="Unknown Author" w:date="2023-04-27T11:23:38Z">
        <w:r>
          <w:rPr/>
          <w:fldChar w:fldCharType="begin"/>
        </w:r>
        <w:r>
          <w:rPr/>
          <w:instrText> REF Ref_Table2_label_and_number \h </w:instrText>
        </w:r>
        <w:r>
          <w:rPr/>
          <w:fldChar w:fldCharType="separate"/>
        </w:r>
        <w:r>
          <w:rPr/>
          <w:t>Table 2</w:t>
        </w:r>
        <w:r>
          <w:rPr/>
          <w:fldChar w:fldCharType="end"/>
        </w:r>
      </w:ins>
      <w:ins w:id="48" w:author="Unknown Author" w:date="2023-04-27T11:23:38Z">
        <w:r>
          <w:rPr/>
          <w:t>). Furthermore, since rice in Burkina Faso is cropped twice a year, during the wet and dry seasons, the temporal resolution in this case will consist of two maps per year.</w:t>
        </w:r>
      </w:ins>
    </w:p>
    <w:p>
      <w:pPr>
        <w:pStyle w:val="Table"/>
        <w:keepNext w:val="true"/>
        <w:widowControl w:val="false"/>
        <w:suppressLineNumbers/>
        <w:suppressAutoHyphens w:val="true"/>
        <w:bidi w:val="0"/>
        <w:spacing w:lineRule="auto" w:line="240" w:before="120" w:after="120"/>
        <w:ind w:left="0" w:right="0" w:hanging="0"/>
        <w:jc w:val="center"/>
        <w:rPr/>
      </w:pPr>
      <w:ins w:id="50" w:author="Unknown Author" w:date="2023-04-27T11:23:38Z">
        <w:bookmarkStart w:id="16" w:name="Ref_Table2_label_and_number"/>
        <w:r>
          <w:rPr/>
          <w:t xml:space="preserve">Table </w:t>
        </w:r>
      </w:ins>
      <w:ins w:id="51" w:author="Unknown Author" w:date="2023-04-27T11:23:38Z">
        <w:r>
          <w:rPr/>
          <w:fldChar w:fldCharType="begin"/>
        </w:r>
        <w:r>
          <w:rPr/>
          <w:instrText> SEQ Table \* ARABIC </w:instrText>
        </w:r>
        <w:r>
          <w:rPr/>
          <w:fldChar w:fldCharType="separate"/>
        </w:r>
        <w:r>
          <w:rPr/>
          <w:t>2</w:t>
        </w:r>
        <w:r>
          <w:rPr/>
          <w:fldChar w:fldCharType="end"/>
        </w:r>
      </w:ins>
      <w:ins w:id="52" w:author="Unknown Author" w:date="2023-04-27T11:23:38Z">
        <w:bookmarkEnd w:id="16"/>
        <w:r>
          <w:rPr/>
          <w:t>: Site-specific product specifications, including the spatial coverage for the Areas of Interest of the three African sites  and the crop of interest.</w:t>
        </w:r>
      </w:ins>
    </w:p>
    <w:tbl>
      <w:tblPr>
        <w:tblW w:w="5850" w:type="dxa"/>
        <w:jc w:val="center"/>
        <w:tblInd w:w="0" w:type="dxa"/>
        <w:tblLayout w:type="fixed"/>
        <w:tblCellMar>
          <w:top w:w="0" w:type="dxa"/>
          <w:left w:w="0" w:type="dxa"/>
          <w:bottom w:w="0" w:type="dxa"/>
          <w:right w:w="0" w:type="dxa"/>
        </w:tblCellMar>
      </w:tblPr>
      <w:tblGrid>
        <w:gridCol w:w="1998"/>
        <w:gridCol w:w="1283"/>
        <w:gridCol w:w="1282"/>
        <w:gridCol w:w="1286"/>
      </w:tblGrid>
      <w:tr>
        <w:trPr/>
        <w:tc>
          <w:tcPr>
            <w:tcW w:w="1998" w:type="dxa"/>
            <w:tcBorders/>
          </w:tcPr>
          <w:p>
            <w:pPr>
              <w:pStyle w:val="TableContents"/>
              <w:widowControl w:val="false"/>
              <w:rPr/>
            </w:pPr>
            <w:r>
              <w:rPr/>
            </w:r>
          </w:p>
        </w:tc>
        <w:tc>
          <w:tcPr>
            <w:tcW w:w="1283" w:type="dxa"/>
            <w:tcBorders/>
          </w:tcPr>
          <w:p>
            <w:pPr>
              <w:pStyle w:val="TableContents"/>
              <w:widowControl w:val="false"/>
              <w:rPr/>
            </w:pPr>
            <w:ins w:id="53" w:author="Unknown Author" w:date="2023-04-27T11:23:38Z">
              <w:r>
                <w:rPr/>
                <w:t>Burkina Faso</w:t>
              </w:r>
            </w:ins>
          </w:p>
        </w:tc>
        <w:tc>
          <w:tcPr>
            <w:tcW w:w="1282" w:type="dxa"/>
            <w:tcBorders/>
          </w:tcPr>
          <w:p>
            <w:pPr>
              <w:pStyle w:val="TableContents"/>
              <w:widowControl w:val="false"/>
              <w:rPr/>
            </w:pPr>
            <w:ins w:id="54" w:author="Unknown Author" w:date="2023-04-27T11:23:38Z">
              <w:r>
                <w:rPr/>
                <w:t>Botswana</w:t>
              </w:r>
            </w:ins>
          </w:p>
        </w:tc>
        <w:tc>
          <w:tcPr>
            <w:tcW w:w="1286" w:type="dxa"/>
            <w:tcBorders/>
          </w:tcPr>
          <w:p>
            <w:pPr>
              <w:pStyle w:val="TableContents"/>
              <w:widowControl w:val="false"/>
              <w:rPr/>
            </w:pPr>
            <w:ins w:id="55" w:author="Unknown Author" w:date="2023-04-27T11:23:38Z">
              <w:r>
                <w:rPr/>
                <w:t>South Africa</w:t>
              </w:r>
            </w:ins>
          </w:p>
        </w:tc>
      </w:tr>
      <w:tr>
        <w:trPr/>
        <w:tc>
          <w:tcPr>
            <w:tcW w:w="1998" w:type="dxa"/>
            <w:tcBorders/>
          </w:tcPr>
          <w:p>
            <w:pPr>
              <w:pStyle w:val="TableContents"/>
              <w:widowControl w:val="false"/>
              <w:rPr/>
            </w:pPr>
            <w:ins w:id="56" w:author="Unknown Author" w:date="2023-04-27T11:23:38Z">
              <w:r>
                <w:rPr/>
                <w:t>Minimum Longitude</w:t>
              </w:r>
            </w:ins>
          </w:p>
        </w:tc>
        <w:tc>
          <w:tcPr>
            <w:tcW w:w="1283" w:type="dxa"/>
            <w:tcBorders/>
          </w:tcPr>
          <w:p>
            <w:pPr>
              <w:pStyle w:val="TableContents"/>
              <w:widowControl w:val="false"/>
              <w:jc w:val="center"/>
              <w:rPr/>
            </w:pPr>
            <w:ins w:id="57" w:author="Unknown Author" w:date="2023-04-27T11:23:38Z">
              <w:r>
                <w:rPr/>
                <w:t>-4.45</w:t>
              </w:r>
            </w:ins>
          </w:p>
        </w:tc>
        <w:tc>
          <w:tcPr>
            <w:tcW w:w="1282" w:type="dxa"/>
            <w:tcBorders/>
          </w:tcPr>
          <w:p>
            <w:pPr>
              <w:pStyle w:val="TableContents"/>
              <w:widowControl w:val="false"/>
              <w:jc w:val="center"/>
              <w:rPr/>
            </w:pPr>
            <w:ins w:id="58" w:author="Unknown Author" w:date="2023-04-27T11:23:38Z">
              <w:r>
                <w:rPr/>
                <w:t>28.4</w:t>
              </w:r>
            </w:ins>
          </w:p>
        </w:tc>
        <w:tc>
          <w:tcPr>
            <w:tcW w:w="1286" w:type="dxa"/>
            <w:tcBorders/>
          </w:tcPr>
          <w:p>
            <w:pPr>
              <w:pStyle w:val="TableContents"/>
              <w:widowControl w:val="false"/>
              <w:jc w:val="center"/>
              <w:rPr/>
            </w:pPr>
            <w:ins w:id="59" w:author="Unknown Author" w:date="2023-04-27T11:23:38Z">
              <w:r>
                <w:rPr/>
                <w:t>26.7</w:t>
              </w:r>
            </w:ins>
          </w:p>
        </w:tc>
      </w:tr>
      <w:tr>
        <w:trPr/>
        <w:tc>
          <w:tcPr>
            <w:tcW w:w="1998" w:type="dxa"/>
            <w:tcBorders/>
          </w:tcPr>
          <w:p>
            <w:pPr>
              <w:pStyle w:val="TableContents"/>
              <w:widowControl w:val="false"/>
              <w:rPr/>
            </w:pPr>
            <w:ins w:id="60" w:author="Unknown Author" w:date="2023-04-27T11:23:38Z">
              <w:r>
                <w:rPr/>
                <w:t>Minimum Latitude</w:t>
              </w:r>
            </w:ins>
          </w:p>
        </w:tc>
        <w:tc>
          <w:tcPr>
            <w:tcW w:w="1283" w:type="dxa"/>
            <w:tcBorders/>
          </w:tcPr>
          <w:p>
            <w:pPr>
              <w:pStyle w:val="TableContents"/>
              <w:widowControl w:val="false"/>
              <w:jc w:val="center"/>
              <w:rPr/>
            </w:pPr>
            <w:ins w:id="61" w:author="Unknown Author" w:date="2023-04-27T11:23:38Z">
              <w:r>
                <w:rPr/>
                <w:t>11.35</w:t>
              </w:r>
            </w:ins>
          </w:p>
        </w:tc>
        <w:tc>
          <w:tcPr>
            <w:tcW w:w="1282" w:type="dxa"/>
            <w:tcBorders/>
          </w:tcPr>
          <w:p>
            <w:pPr>
              <w:pStyle w:val="TableContents"/>
              <w:widowControl w:val="false"/>
              <w:jc w:val="center"/>
              <w:rPr/>
            </w:pPr>
            <w:ins w:id="62" w:author="Unknown Author" w:date="2023-04-27T11:23:38Z">
              <w:r>
                <w:rPr/>
                <w:t>-22.6</w:t>
              </w:r>
            </w:ins>
          </w:p>
        </w:tc>
        <w:tc>
          <w:tcPr>
            <w:tcW w:w="1286" w:type="dxa"/>
            <w:tcBorders/>
          </w:tcPr>
          <w:p>
            <w:pPr>
              <w:pStyle w:val="TableContents"/>
              <w:widowControl w:val="false"/>
              <w:jc w:val="center"/>
              <w:rPr/>
            </w:pPr>
            <w:ins w:id="63" w:author="Unknown Author" w:date="2023-04-27T11:23:38Z">
              <w:r>
                <w:rPr/>
                <w:t>-26.9</w:t>
              </w:r>
            </w:ins>
          </w:p>
        </w:tc>
      </w:tr>
      <w:tr>
        <w:trPr/>
        <w:tc>
          <w:tcPr>
            <w:tcW w:w="1998" w:type="dxa"/>
            <w:tcBorders/>
          </w:tcPr>
          <w:p>
            <w:pPr>
              <w:pStyle w:val="TableContents"/>
              <w:widowControl w:val="false"/>
              <w:rPr/>
            </w:pPr>
            <w:ins w:id="64" w:author="Unknown Author" w:date="2023-04-27T11:23:38Z">
              <w:r>
                <w:rPr/>
                <w:t>Maximum Longitude</w:t>
              </w:r>
            </w:ins>
          </w:p>
        </w:tc>
        <w:tc>
          <w:tcPr>
            <w:tcW w:w="1283" w:type="dxa"/>
            <w:tcBorders/>
          </w:tcPr>
          <w:p>
            <w:pPr>
              <w:pStyle w:val="TableContents"/>
              <w:widowControl w:val="false"/>
              <w:jc w:val="center"/>
              <w:rPr/>
            </w:pPr>
            <w:ins w:id="65" w:author="Unknown Author" w:date="2023-04-27T11:23:38Z">
              <w:r>
                <w:rPr/>
                <w:t>-4.35</w:t>
              </w:r>
            </w:ins>
          </w:p>
        </w:tc>
        <w:tc>
          <w:tcPr>
            <w:tcW w:w="1282" w:type="dxa"/>
            <w:tcBorders/>
          </w:tcPr>
          <w:p>
            <w:pPr>
              <w:pStyle w:val="TableContents"/>
              <w:widowControl w:val="false"/>
              <w:jc w:val="center"/>
              <w:rPr/>
            </w:pPr>
            <w:ins w:id="66" w:author="Unknown Author" w:date="2023-04-27T11:23:38Z">
              <w:r>
                <w:rPr/>
                <w:t>29.4</w:t>
              </w:r>
            </w:ins>
          </w:p>
        </w:tc>
        <w:tc>
          <w:tcPr>
            <w:tcW w:w="1286" w:type="dxa"/>
            <w:tcBorders/>
          </w:tcPr>
          <w:p>
            <w:pPr>
              <w:pStyle w:val="TableContents"/>
              <w:widowControl w:val="false"/>
              <w:jc w:val="center"/>
              <w:rPr/>
            </w:pPr>
            <w:ins w:id="67" w:author="Unknown Author" w:date="2023-04-27T11:23:38Z">
              <w:r>
                <w:rPr/>
                <w:t>27.7</w:t>
              </w:r>
            </w:ins>
          </w:p>
        </w:tc>
      </w:tr>
      <w:tr>
        <w:trPr/>
        <w:tc>
          <w:tcPr>
            <w:tcW w:w="1998" w:type="dxa"/>
            <w:tcBorders/>
          </w:tcPr>
          <w:p>
            <w:pPr>
              <w:pStyle w:val="TableContents"/>
              <w:widowControl w:val="false"/>
              <w:rPr/>
            </w:pPr>
            <w:ins w:id="68" w:author="Unknown Author" w:date="2023-04-27T11:23:38Z">
              <w:r>
                <w:rPr/>
                <w:t>Maximum Latitude</w:t>
              </w:r>
            </w:ins>
          </w:p>
        </w:tc>
        <w:tc>
          <w:tcPr>
            <w:tcW w:w="1283" w:type="dxa"/>
            <w:tcBorders/>
          </w:tcPr>
          <w:p>
            <w:pPr>
              <w:pStyle w:val="TableContents"/>
              <w:widowControl w:val="false"/>
              <w:jc w:val="center"/>
              <w:rPr/>
            </w:pPr>
            <w:ins w:id="69" w:author="Unknown Author" w:date="2023-04-27T11:23:38Z">
              <w:r>
                <w:rPr/>
                <w:t>11.45</w:t>
              </w:r>
            </w:ins>
          </w:p>
        </w:tc>
        <w:tc>
          <w:tcPr>
            <w:tcW w:w="1282" w:type="dxa"/>
            <w:tcBorders/>
          </w:tcPr>
          <w:p>
            <w:pPr>
              <w:pStyle w:val="TableContents"/>
              <w:widowControl w:val="false"/>
              <w:jc w:val="center"/>
              <w:rPr/>
            </w:pPr>
            <w:ins w:id="70" w:author="Unknown Author" w:date="2023-04-27T11:23:38Z">
              <w:r>
                <w:rPr/>
                <w:t>-21.6</w:t>
              </w:r>
            </w:ins>
          </w:p>
        </w:tc>
        <w:tc>
          <w:tcPr>
            <w:tcW w:w="1286" w:type="dxa"/>
            <w:tcBorders/>
          </w:tcPr>
          <w:p>
            <w:pPr>
              <w:pStyle w:val="TableContents"/>
              <w:widowControl w:val="false"/>
              <w:jc w:val="center"/>
              <w:rPr/>
            </w:pPr>
            <w:ins w:id="71" w:author="Unknown Author" w:date="2023-04-27T11:23:38Z">
              <w:r>
                <w:rPr/>
                <w:t>-25.5</w:t>
              </w:r>
            </w:ins>
          </w:p>
        </w:tc>
      </w:tr>
      <w:tr>
        <w:trPr/>
        <w:tc>
          <w:tcPr>
            <w:tcW w:w="1998" w:type="dxa"/>
            <w:tcBorders/>
          </w:tcPr>
          <w:p>
            <w:pPr>
              <w:pStyle w:val="TableContents"/>
              <w:widowControl w:val="false"/>
              <w:rPr/>
            </w:pPr>
            <w:ins w:id="72" w:author="Unknown Author" w:date="2023-04-27T11:23:38Z">
              <w:r>
                <w:rPr/>
                <w:t>Crop of interest</w:t>
              </w:r>
            </w:ins>
          </w:p>
        </w:tc>
        <w:tc>
          <w:tcPr>
            <w:tcW w:w="1283" w:type="dxa"/>
            <w:tcBorders/>
          </w:tcPr>
          <w:p>
            <w:pPr>
              <w:pStyle w:val="TableContents"/>
              <w:widowControl w:val="false"/>
              <w:jc w:val="center"/>
              <w:rPr/>
            </w:pPr>
            <w:ins w:id="73" w:author="Unknown Author" w:date="2023-04-27T11:23:38Z">
              <w:r>
                <w:rPr/>
                <w:t>Rice</w:t>
              </w:r>
            </w:ins>
          </w:p>
        </w:tc>
        <w:tc>
          <w:tcPr>
            <w:tcW w:w="1282" w:type="dxa"/>
            <w:tcBorders/>
          </w:tcPr>
          <w:p>
            <w:pPr>
              <w:pStyle w:val="TableContents"/>
              <w:widowControl w:val="false"/>
              <w:jc w:val="center"/>
              <w:rPr/>
            </w:pPr>
            <w:ins w:id="74" w:author="Unknown Author" w:date="2023-04-27T11:23:38Z">
              <w:r>
                <w:rPr/>
                <w:t>Potato</w:t>
              </w:r>
            </w:ins>
          </w:p>
        </w:tc>
        <w:tc>
          <w:tcPr>
            <w:tcW w:w="1286" w:type="dxa"/>
            <w:tcBorders/>
          </w:tcPr>
          <w:p>
            <w:pPr>
              <w:pStyle w:val="TableContents"/>
              <w:widowControl w:val="false"/>
              <w:jc w:val="center"/>
              <w:rPr/>
            </w:pPr>
            <w:ins w:id="75" w:author="Unknown Author" w:date="2023-04-27T11:23:38Z">
              <w:r>
                <w:rPr/>
                <w:t>Maize</w:t>
              </w:r>
            </w:ins>
          </w:p>
        </w:tc>
      </w:tr>
    </w:tbl>
    <w:p>
      <w:pPr>
        <w:pStyle w:val="TextBody"/>
        <w:rPr/>
      </w:pPr>
      <w:ins w:id="76" w:author="Unknown Author" w:date="2023-04-27T11:23:38Z">
        <w:r>
          <w:rPr/>
        </w:r>
      </w:ins>
    </w:p>
    <w:p>
      <w:pPr>
        <w:pStyle w:val="TextBody"/>
        <w:rPr/>
      </w:pPr>
      <w:ins w:id="78" w:author="Unknown Author" w:date="2023-04-27T11:23:38Z">
        <w:r>
          <w:rPr/>
          <w:t>The spatial resolution for each product depends mainly on the foreseen sensitivity of the input products. Both irrigation accounting and crop yield would be as sensitive to phenology (shortwave region) as to evapotranspiration (ET, thermal region), and thus 20m resolution could be considered as the goal. However, irrigation accounting is much more sensitive to ET and meteorological data (e.g. rainfall to force the water balance required in the proposed algorithm [REF-6]) and thus we consider delivering a product with a goal of 100m spatial resolution. This is also in line with the user need requirements, since irrigation accounting is useful for water resources planning (I.e. irrigation district level), and water licensing (i.e. parcel level).</w:t>
        </w:r>
      </w:ins>
    </w:p>
    <w:p>
      <w:pPr>
        <w:pStyle w:val="TextBody"/>
        <w:widowControl/>
        <w:numPr>
          <w:ilvl w:val="0"/>
          <w:numId w:val="0"/>
        </w:numPr>
        <w:tabs>
          <w:tab w:val="clear" w:pos="1559"/>
          <w:tab w:val="clear" w:pos="1985"/>
          <w:tab w:val="clear" w:pos="9072"/>
          <w:tab w:val="left" w:pos="1134" w:leader="none"/>
        </w:tabs>
        <w:suppressAutoHyphens w:val="true"/>
        <w:bidi w:val="0"/>
        <w:spacing w:lineRule="atLeast" w:line="360" w:before="480" w:after="240"/>
        <w:ind w:left="0" w:hanging="0"/>
        <w:jc w:val="left"/>
        <w:outlineLvl w:val="0"/>
        <w:rPr>
          <w:rFonts w:ascii="Calibri" w:hAnsi="Calibri" w:cs="Calibri"/>
          <w:b/>
          <w:b/>
          <w:smallCaps/>
          <w:sz w:val="36"/>
          <w:szCs w:val="36"/>
          <w:del w:id="80" w:author="Unknown Author" w:date="2023-04-27T11:23:33Z"/>
        </w:rPr>
      </w:pPr>
      <w:del w:id="79" w:author="Unknown Author" w:date="2023-04-27T11:23:33Z">
        <w:r>
          <w:rPr>
            <w:rFonts w:cs="Calibri" w:ascii="Calibri" w:hAnsi="Calibri"/>
            <w:b/>
            <w:smallCaps/>
            <w:sz w:val="36"/>
            <w:szCs w:val="36"/>
          </w:rPr>
        </w:r>
      </w:del>
    </w:p>
    <w:p>
      <w:pPr>
        <w:pStyle w:val="TextBody"/>
        <w:widowControl/>
        <w:numPr>
          <w:ilvl w:val="0"/>
          <w:numId w:val="0"/>
        </w:numPr>
        <w:suppressAutoHyphens w:val="true"/>
        <w:bidi w:val="0"/>
        <w:spacing w:lineRule="atLeast" w:line="360" w:before="480" w:after="240"/>
        <w:ind w:left="0" w:hanging="0"/>
        <w:jc w:val="left"/>
        <w:outlineLvl w:val="0"/>
        <w:rPr>
          <w:rFonts w:ascii="Calibri" w:hAnsi="Calibri" w:cs="Calibri"/>
          <w:b/>
          <w:b/>
          <w:smallCaps/>
          <w:sz w:val="36"/>
          <w:szCs w:val="36"/>
          <w:del w:id="82" w:author="Unknown Author" w:date="2023-04-27T11:23:33Z"/>
        </w:rPr>
      </w:pPr>
      <w:del w:id="81" w:author="Unknown Author" w:date="2023-04-27T11:23:33Z">
        <w:r>
          <w:rPr/>
          <w:delText>Irrigation delineation</w:delText>
        </w:r>
      </w:del>
    </w:p>
    <w:p>
      <w:pPr>
        <w:pStyle w:val="TextBody"/>
        <w:widowControl/>
        <w:numPr>
          <w:ilvl w:val="0"/>
          <w:numId w:val="0"/>
        </w:numPr>
        <w:tabs>
          <w:tab w:val="clear" w:pos="1559"/>
          <w:tab w:val="clear" w:pos="1985"/>
          <w:tab w:val="clear" w:pos="9072"/>
          <w:tab w:val="left" w:pos="1134" w:leader="none"/>
        </w:tabs>
        <w:suppressAutoHyphens w:val="true"/>
        <w:bidi w:val="0"/>
        <w:spacing w:lineRule="atLeast" w:line="360" w:before="480" w:after="240"/>
        <w:ind w:left="0" w:hanging="0"/>
        <w:jc w:val="left"/>
        <w:outlineLvl w:val="0"/>
        <w:rPr>
          <w:rFonts w:ascii="Calibri" w:hAnsi="Calibri" w:cs="Calibri"/>
          <w:b/>
          <w:b/>
          <w:smallCaps/>
          <w:sz w:val="36"/>
          <w:szCs w:val="36"/>
        </w:rPr>
      </w:pPr>
      <w:del w:id="83" w:author="Unknown Author" w:date="2023-04-27T11:23:33Z">
        <w:r>
          <w:rPr/>
          <w:delText>Irrigation accounting</w:delText>
        </w:r>
      </w:del>
    </w:p>
    <w:p>
      <w:pPr>
        <w:pStyle w:val="TextBody"/>
        <w:rPr>
          <w:rFonts w:ascii="Calibri" w:hAnsi="Calibri" w:cs="Calibri"/>
          <w:b/>
          <w:b/>
          <w:smallCaps/>
          <w:sz w:val="36"/>
          <w:szCs w:val="36"/>
        </w:rPr>
      </w:pPr>
      <w:r>
        <w:rPr>
          <w:rFonts w:cs="Calibri" w:ascii="Calibri" w:hAnsi="Calibri"/>
          <w:b/>
          <w:smallCaps/>
          <w:sz w:val="36"/>
          <w:szCs w:val="36"/>
        </w:rPr>
      </w:r>
    </w:p>
    <w:p>
      <w:pPr>
        <w:pStyle w:val="TextBody"/>
        <w:rPr>
          <w:rFonts w:ascii="Calibri" w:hAnsi="Calibri" w:cs="Calibri"/>
          <w:b/>
          <w:b/>
          <w:smallCaps/>
          <w:sz w:val="36"/>
          <w:szCs w:val="36"/>
        </w:rPr>
      </w:pPr>
      <w:r>
        <w:rPr>
          <w:rFonts w:cs="Calibri" w:ascii="Calibri" w:hAnsi="Calibri"/>
          <w:b/>
          <w:smallCaps/>
          <w:sz w:val="36"/>
          <w:szCs w:val="36"/>
        </w:rPr>
      </w:r>
    </w:p>
    <w:p>
      <w:pPr>
        <w:pStyle w:val="Heading1"/>
        <w:rPr>
          <w:rFonts w:ascii="Calibri" w:hAnsi="Calibri" w:cs="Calibri"/>
          <w:b/>
          <w:b/>
          <w:smallCaps/>
          <w:sz w:val="36"/>
          <w:szCs w:val="36"/>
        </w:rPr>
      </w:pPr>
      <w:r>
        <w:rPr/>
        <w:t xml:space="preserve">System </w:t>
      </w:r>
      <w:commentRangeStart w:id="2"/>
      <w:r>
        <w:rPr/>
        <w:t>Requirements</w:t>
      </w:r>
      <w:commentRangeEnd w:id="2"/>
      <w:r>
        <w:commentReference w:id="2"/>
      </w:r>
      <w:r>
        <w:rPr/>
      </w:r>
    </w:p>
    <w:p>
      <w:pPr>
        <w:pStyle w:val="Heading2"/>
        <w:rPr>
          <w:rFonts w:ascii="Calibri" w:hAnsi="Calibri" w:cs="Calibri"/>
          <w:b/>
          <w:b/>
          <w:smallCaps/>
          <w:sz w:val="36"/>
          <w:szCs w:val="36"/>
        </w:rPr>
      </w:pPr>
      <w:r>
        <w:rPr/>
        <w:t>End-to-end processing workflow</w:t>
      </w:r>
    </w:p>
    <w:p>
      <w:pPr>
        <w:pStyle w:val="TextBody"/>
        <w:rPr>
          <w:rFonts w:ascii="Calibri" w:hAnsi="Calibri" w:cs="Calibri"/>
          <w:b/>
          <w:b/>
          <w:smallCaps/>
          <w:sz w:val="36"/>
          <w:szCs w:val="36"/>
        </w:rPr>
      </w:pPr>
      <w:r>
        <w:rPr/>
        <w:t xml:space="preserve">The core generated products of the EO-MAJI product suite consist of crop yield, irrigation delineation and irrigation accounting with the aim of improved understanding of water use efficiency in existing and new African irrigation schemes. However, the generation of the core products requires a number of intermediate products, most of which can be used as standalone datasets in their own right. Those intermediate products include land surface temperature produced through fusion of Sentinel-3 and ECOSTRESS observations, plant biophysical traits produced through fusion of Sentinel-2 and PRISMA observations and evapotranspiration estimates modelled through the TSEB model. Each of those products requires its own processor and by chaining the processors together it should be possible to perform end-to-end analysis. </w:t>
      </w:r>
      <w:r>
        <w:rPr/>
        <w:fldChar w:fldCharType="begin"/>
      </w:r>
      <w:r>
        <w:rPr/>
        <w:instrText> REF _Ref131584640 \h </w:instrText>
      </w:r>
      <w:r>
        <w:rPr/>
        <w:fldChar w:fldCharType="separate"/>
      </w:r>
      <w:r>
        <w:rPr/>
        <w:t>Figure 7</w:t>
      </w:r>
      <w:r>
        <w:rPr/>
        <w:fldChar w:fldCharType="end"/>
      </w:r>
      <w:r>
        <w:rPr/>
        <w:t xml:space="preserve"> shows the linkages between those processors / products.</w:t>
      </w:r>
    </w:p>
    <w:p>
      <w:pPr>
        <w:pStyle w:val="TextBody"/>
        <w:rPr>
          <w:rFonts w:ascii="Calibri" w:hAnsi="Calibri" w:cs="Calibri"/>
          <w:b/>
          <w:b/>
          <w:smallCaps/>
          <w:sz w:val="36"/>
          <w:szCs w:val="36"/>
        </w:rPr>
      </w:pPr>
      <w:r>
        <w:rPr>
          <w:rFonts w:cs="Calibri" w:ascii="Calibri" w:hAnsi="Calibri"/>
          <w:b/>
          <w:smallCaps/>
          <w:sz w:val="36"/>
          <w:szCs w:val="36"/>
        </w:rPr>
      </w:r>
    </w:p>
    <w:p>
      <w:pPr>
        <w:pStyle w:val="TextBody"/>
        <w:keepNext w:val="true"/>
        <w:ind w:left="720" w:hanging="0"/>
        <w:rPr>
          <w:rFonts w:ascii="Calibri" w:hAnsi="Calibri" w:cs="Calibri"/>
          <w:b/>
          <w:b/>
          <w:smallCaps/>
          <w:sz w:val="36"/>
          <w:szCs w:val="36"/>
        </w:rPr>
      </w:pPr>
      <w:r>
        <w:rPr/>
        <w:drawing>
          <wp:inline distT="0" distB="0" distL="0" distR="0">
            <wp:extent cx="3228975" cy="4121150"/>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13"/>
                    <a:stretch>
                      <a:fillRect/>
                    </a:stretch>
                  </pic:blipFill>
                  <pic:spPr bwMode="auto">
                    <a:xfrm>
                      <a:off x="0" y="0"/>
                      <a:ext cx="3228975" cy="4121150"/>
                    </a:xfrm>
                    <a:prstGeom prst="rect">
                      <a:avLst/>
                    </a:prstGeom>
                  </pic:spPr>
                </pic:pic>
              </a:graphicData>
            </a:graphic>
          </wp:inline>
        </w:drawing>
      </w:r>
    </w:p>
    <w:p>
      <w:pPr>
        <w:pStyle w:val="Caption1"/>
        <w:rPr>
          <w:rFonts w:ascii="Calibri" w:hAnsi="Calibri" w:cs="Calibri"/>
          <w:b/>
          <w:b/>
          <w:smallCaps/>
          <w:sz w:val="36"/>
          <w:szCs w:val="36"/>
        </w:rPr>
      </w:pPr>
      <w:bookmarkStart w:id="17" w:name="_Ref131584640"/>
      <w:r>
        <w:rPr/>
        <w:t xml:space="preserve">Figure </w:t>
      </w:r>
      <w:r>
        <w:rPr/>
        <w:fldChar w:fldCharType="begin"/>
      </w:r>
      <w:r>
        <w:rPr/>
        <w:instrText> SEQ Figure \* ARABIC </w:instrText>
      </w:r>
      <w:r>
        <w:rPr/>
        <w:fldChar w:fldCharType="separate"/>
      </w:r>
      <w:r>
        <w:rPr/>
        <w:t>7</w:t>
      </w:r>
      <w:r>
        <w:rPr/>
        <w:fldChar w:fldCharType="end"/>
      </w:r>
      <w:bookmarkEnd w:id="17"/>
      <w:r>
        <w:rPr/>
        <w:t>: End-to-end processing chain showing intermediate and final products.</w:t>
      </w:r>
    </w:p>
    <w:p>
      <w:pPr>
        <w:pStyle w:val="Heading2"/>
        <w:rPr>
          <w:rFonts w:ascii="Calibri" w:hAnsi="Calibri" w:cs="Calibri"/>
          <w:b/>
          <w:b/>
          <w:smallCaps/>
          <w:sz w:val="36"/>
          <w:szCs w:val="36"/>
        </w:rPr>
      </w:pPr>
      <w:r>
        <w:rPr/>
        <w:t>Output data requirements</w:t>
      </w:r>
    </w:p>
    <w:p>
      <w:pPr>
        <w:pStyle w:val="TextBody"/>
        <w:rPr>
          <w:rFonts w:ascii="Calibri" w:hAnsi="Calibri" w:cs="Calibri"/>
          <w:b/>
          <w:b/>
          <w:smallCaps/>
          <w:sz w:val="36"/>
          <w:szCs w:val="36"/>
        </w:rPr>
      </w:pPr>
      <w:r>
        <w:rPr/>
        <w:t>The data produced in EO MAJI project is to be applied in African agricultural setting. This implies that agricultural parcels and irrigation perimeters can often be small, on the order of hectares or less. The two EO MAJI Early Adopters are based in Burkina Faso and Botswana, which are both characterized with semi-arid climate and a distinctive rainy season.  The above conditions place requirements on spatial and temporal resolutions of the output data.</w:t>
      </w:r>
    </w:p>
    <w:p>
      <w:pPr>
        <w:pStyle w:val="TextBody"/>
        <w:rPr>
          <w:rFonts w:ascii="Calibri" w:hAnsi="Calibri" w:cs="Calibri"/>
          <w:b/>
          <w:b/>
          <w:smallCaps/>
          <w:sz w:val="36"/>
          <w:szCs w:val="36"/>
        </w:rPr>
      </w:pPr>
      <w:r>
        <w:rPr/>
        <w:t xml:space="preserve">The highest resolution input data set is Sentinel-2 imagery, which includes observations in the red-edge and shortwave infra-red part of the spectrum with 20 m resolution. This should be sufficient for majority of irrigated agricultural parcels, particularly in larger commercial farms. Thermal observations and PRISMA data are obtained at lower spatial resolution (see </w:t>
      </w:r>
      <w:r>
        <w:rPr/>
        <w:fldChar w:fldCharType="begin"/>
      </w:r>
      <w:r>
        <w:rPr/>
        <w:instrText> REF _Ref131584640 \h </w:instrText>
      </w:r>
      <w:r>
        <w:rPr/>
        <w:fldChar w:fldCharType="separate"/>
      </w:r>
      <w:r>
        <w:rPr/>
        <w:t>Figure 7</w:t>
      </w:r>
      <w:r>
        <w:rPr/>
        <w:fldChar w:fldCharType="end"/>
      </w:r>
      <w:r>
        <w:rPr/>
        <w:t>) but the goal of the EO MAJI system should be to provide as many outputs as feasible at 20 m spatial resolution.</w:t>
      </w:r>
    </w:p>
    <w:p>
      <w:pPr>
        <w:pStyle w:val="TextBody"/>
        <w:rPr>
          <w:rFonts w:ascii="Calibri" w:hAnsi="Calibri" w:cs="Calibri"/>
          <w:b/>
          <w:b/>
          <w:smallCaps/>
          <w:sz w:val="36"/>
          <w:szCs w:val="36"/>
        </w:rPr>
      </w:pPr>
      <w:r>
        <w:rPr/>
        <w:t xml:space="preserve">While the main output products (crop yield, irrigation delineation and irrigation accounting) are to be provided at seasonal timesteps, the intermediate products required to obtain the main products need to be produced at a higher temporal resolution. A good compromise between capturing the phenological dynamics of crops and the limitations imposed by cloud cover is a dekadal (10-day) timestep. This is particularly relevant for evapotranspiration, which is dynamic parameter influenced not only by phenology but also by weather and root-zone moisture availability. Other biophysical parameters, such as leaf area index or yield production, could be produced at 15 or 20-day timesteps if dekadal frequency proves not to be feasible. </w:t>
      </w:r>
    </w:p>
    <w:p>
      <w:pPr>
        <w:pStyle w:val="Heading2"/>
        <w:rPr>
          <w:rFonts w:ascii="Calibri" w:hAnsi="Calibri" w:cs="Calibri"/>
          <w:b/>
          <w:b/>
          <w:smallCaps/>
          <w:sz w:val="36"/>
          <w:szCs w:val="36"/>
        </w:rPr>
      </w:pPr>
      <w:r>
        <w:rPr/>
        <w:t>Input data requirements</w:t>
      </w:r>
    </w:p>
    <w:p>
      <w:pPr>
        <w:pStyle w:val="TextBody"/>
        <w:rPr>
          <w:rFonts w:ascii="Calibri" w:hAnsi="Calibri" w:cs="Calibri"/>
          <w:b/>
          <w:b/>
          <w:smallCaps/>
          <w:sz w:val="36"/>
          <w:szCs w:val="36"/>
        </w:rPr>
      </w:pPr>
      <w:r>
        <w:rPr/>
        <w:t xml:space="preserve">The system to be developed in EO-MAJI is a scientific prototype rather than an operational production system. In addition, at the moment there is no one location where all the inputs data is located. Therefore, being close to the data is advantageous but not required. This advantage is especially relevant when processing time-series of satellite imagery in an African setting, where data download can often be a limiting factor due to slow internet speeds. The input data can be separated into </w:t>
      </w:r>
      <w:commentRangeStart w:id="3"/>
      <w:r>
        <w:rPr/>
        <w:t>three categories</w:t>
      </w:r>
      <w:r>
        <w:rPr/>
      </w:r>
      <w:commentRangeEnd w:id="3"/>
      <w:r>
        <w:commentReference w:id="3"/>
      </w:r>
      <w:r>
        <w:rPr/>
        <w:t xml:space="preserve">: satellite imagery, meteorological forcings, higher-level ancillary datasets. </w:t>
      </w:r>
    </w:p>
    <w:p>
      <w:pPr>
        <w:pStyle w:val="TextBody"/>
        <w:rPr>
          <w:rFonts w:ascii="Calibri" w:hAnsi="Calibri" w:cs="Calibri"/>
          <w:b/>
          <w:b/>
          <w:smallCaps/>
          <w:sz w:val="36"/>
          <w:szCs w:val="36"/>
        </w:rPr>
      </w:pPr>
      <w:r>
        <w:rPr/>
        <w:t>Satellite imagery can be further split into thermal and shortwave optical and those categories further separated into Copernicus and experimental data. While Copernicus imagery is accessible from multiple platforms, such as the DIAS’s, ECOSTRESS and PRISMA data is available from ECOSTRESS Hub and PRISMA portal respectively. All the satellite imagery is optimally required to be available processed to Level-2, i.e. with cloud masking and atmospheric correction applied. However, certain pre-processing steps (such as running Sen2Cor on Sentinel-2 data) could be incorporated into the EO MAJI system if required.</w:t>
      </w:r>
    </w:p>
    <w:p>
      <w:pPr>
        <w:pStyle w:val="TextBody"/>
        <w:rPr>
          <w:rFonts w:ascii="Calibri" w:hAnsi="Calibri" w:cs="Calibri"/>
          <w:b/>
          <w:b/>
          <w:smallCaps/>
          <w:sz w:val="36"/>
          <w:szCs w:val="36"/>
        </w:rPr>
      </w:pPr>
      <w:r>
        <w:rPr/>
        <w:t>Meteorological data is required for modelling of ET and possibly for other biophysical models. This meteorological data are based on ERA5 reanalysis dataset produced by European Center for Medium Range Weather Forecasts and distributed through the Copernicus Climate Data Store (cds.climate.copernicus.eu). Since near-real-time production is not planned in the EO MAJI project, the ERA5T dataset, which is distributed with a 5-day delay fits the requirements. Both instantaneous and daily parameters can be obtained from ERA5 data. Instantaneous parameters are used to drive the ET model and included air temperature, vapor pressure, wind speed, surface pressure, instantaneous solar irradiance. All instantaneous data should be temporarily interpolated to the time of Sentinel-3 SLSTR or ECOSTRESS acquisition over the area of interest. Daily parameters are used to extrapolate and interpolate the instantaneous estimates of ET and include solar irradiance, precipitation and reference ET. They should integrated over a 24 hours period starting at midnight local time.</w:t>
      </w:r>
    </w:p>
    <w:p>
      <w:pPr>
        <w:pStyle w:val="TextBody"/>
        <w:rPr>
          <w:rFonts w:ascii="Calibri" w:hAnsi="Calibri" w:cs="Calibri"/>
          <w:b/>
          <w:b/>
          <w:smallCaps/>
          <w:sz w:val="36"/>
          <w:szCs w:val="36"/>
        </w:rPr>
      </w:pPr>
      <w:r>
        <w:rPr/>
        <w:t>Two ancillary sources of data are required: a landcover map and a digital elevation model (DEM). Both should be at the spatial resolution which can match the resolution of the output products, i.e. as close to 20 m as possible. ESA WorldCover land cover map with 10 m spatial resolution and Copernicus DEM with 30 m spatial resolution both fit this requirement. The land cover map is used to assign ET model parameters which are difficult to estimate directly from other satellite data, such as maximum vegetation height or leaf orientation. The DEM is used for three main purposes: during Sen2Cor atmospheric correction (in case Level-2 Sentinel-2 data is not available), to correct meteorological parameters for terrain effects (elevation and illumination conditions), and in the thermal sharpening model to add elevation and illumination conditions as predictor variables.</w:t>
      </w:r>
    </w:p>
    <w:p>
      <w:pPr>
        <w:pStyle w:val="Heading2"/>
        <w:rPr>
          <w:rFonts w:ascii="Calibri" w:hAnsi="Calibri" w:cs="Calibri"/>
          <w:b/>
          <w:b/>
          <w:smallCaps/>
          <w:sz w:val="36"/>
          <w:szCs w:val="36"/>
        </w:rPr>
      </w:pPr>
      <w:r>
        <w:rPr/>
        <w:t>Processing system requirements</w:t>
      </w:r>
    </w:p>
    <w:p>
      <w:pPr>
        <w:pStyle w:val="TextBody"/>
        <w:rPr>
          <w:rFonts w:ascii="Calibri" w:hAnsi="Calibri" w:cs="Calibri"/>
          <w:b/>
          <w:b/>
          <w:smallCaps/>
          <w:sz w:val="36"/>
          <w:szCs w:val="36"/>
        </w:rPr>
      </w:pPr>
      <w:r>
        <w:rPr/>
        <w:t>The developed system should be usable by the African Early Adopters and the rest of user community. Therefore, the system should be easy to deploy on different software and hardware infrastructure and to adapt to users’ specific needs. In addition, the system needs to be open-source. Python programming language, which is one of the de-facto standards in the Earth Observation community, fulfils all those requirements. It is accessible, with easy to read and write syntax, and open-source and hardware independent due to its interpreted (as opposed to complied) execution.</w:t>
      </w:r>
    </w:p>
    <w:p>
      <w:pPr>
        <w:pStyle w:val="TextBody"/>
        <w:rPr>
          <w:rFonts w:ascii="Calibri" w:hAnsi="Calibri" w:cs="Calibri"/>
          <w:b/>
          <w:b/>
          <w:smallCaps/>
          <w:sz w:val="36"/>
          <w:szCs w:val="36"/>
        </w:rPr>
      </w:pPr>
      <w:r>
        <w:rPr/>
        <w:t>The system should follow a modular design, with the production of each of the final and intermediate products contained in a separate module. Further splits within each module are also possible. The modularity could take form of a Python script or package, Docker container or Jupyter notebook. This modular architecture will allow users to pick and chose the methods for the different parts of the processing chain and replace them as necessary. This is especially important in a scientific project, where the different modules could undergo evolution at a different pace. Such architecture also limits interdependencies between the different project partners, as each will be assigned primary responsibility for one or more modules and can work on its development independently from the other partners.</w:t>
      </w:r>
    </w:p>
    <w:p>
      <w:pPr>
        <w:pStyle w:val="TextBody"/>
        <w:rPr>
          <w:rFonts w:ascii="Calibri" w:hAnsi="Calibri" w:cs="Calibri"/>
          <w:b/>
          <w:b/>
          <w:smallCaps/>
          <w:sz w:val="36"/>
          <w:szCs w:val="36"/>
        </w:rPr>
      </w:pPr>
      <w:r>
        <w:rPr/>
        <w:t xml:space="preserve">There will be three main interfaces into each module: a Python package Application Programming Interface (API), a command line interface and a Jupyter notebook. The Python API will be geared towards the most advanced users, who would like to integrate the Python scripts and packages into their own Python workflows. It will offer the most flexibility but at the same time the most complexity. It will also be the basis for the other two interfaces. Command line interface will provide a simplified interface for users who are not comfortable with using Python but would still like to use the modules in an automatic way for larger productions and batch jobs. Finally, Jupyter notebook will provide an interactive interface which will allow users to explore the different model options and inspect inputs and outputs with elements of graphical user interface (GUI). This interface will be most suitable for capacity building. </w:t>
      </w:r>
    </w:p>
    <w:p>
      <w:pPr>
        <w:pStyle w:val="TextBody"/>
        <w:rPr>
          <w:rFonts w:ascii="Calibri" w:hAnsi="Calibri" w:cs="Calibri"/>
          <w:b/>
          <w:b/>
          <w:smallCaps/>
          <w:sz w:val="36"/>
          <w:szCs w:val="36"/>
        </w:rPr>
      </w:pPr>
      <w:r>
        <w:rPr/>
        <w:t>To broaden the applicability of the developed system it is important to use open and standard formats for data outputs. For raster data we will work with GeoTIFF format, which is a de facto standard in the remote sensing community. The outputs will be saved in a Cloud Optimized GeoTIFF format, which is backwards compatible with standard GeoTIFF but has the advantage of making the data easy to visualize and analyse both in desktop and cloud environments. Vector data will be stored either as GeoJSON (from smaller datasets, such as outlines of an AOI) or GeoPackage (for larger datasets, such as thousands of polygons with properties). Finally, tabular and timeseries data will be stored either in CSV or JSON formats. With this set out formats, the data will be usable in practically all GIS software, such as QGIS or Python.</w:t>
      </w:r>
    </w:p>
    <w:p>
      <w:pPr>
        <w:pStyle w:val="Heading1"/>
        <w:rPr>
          <w:rFonts w:ascii="Calibri" w:hAnsi="Calibri" w:cs="Calibri"/>
          <w:b/>
          <w:b/>
          <w:smallCaps/>
          <w:sz w:val="36"/>
          <w:szCs w:val="36"/>
        </w:rPr>
      </w:pPr>
      <w:r>
        <w:rPr/>
        <w:t xml:space="preserve">Operational </w:t>
      </w:r>
      <w:commentRangeStart w:id="4"/>
      <w:r>
        <w:rPr/>
        <w:t>requirements</w:t>
      </w:r>
      <w:commentRangeEnd w:id="4"/>
      <w:r>
        <w:commentReference w:id="4"/>
      </w:r>
      <w:r>
        <w:rPr/>
      </w:r>
    </w:p>
    <w:p>
      <w:pPr>
        <w:pStyle w:val="TextBody"/>
        <w:rPr>
          <w:rFonts w:ascii="Calibri" w:hAnsi="Calibri" w:cs="Calibri"/>
          <w:ins w:id="87" w:author="Unknown Author" w:date="2023-04-27T11:25:08Z"/>
          <w:b/>
          <w:b/>
          <w:smallCaps/>
          <w:sz w:val="36"/>
          <w:szCs w:val="36"/>
        </w:rPr>
      </w:pPr>
      <w:ins w:id="84" w:author="Unknown Author" w:date="2023-04-27T11:25:08Z">
        <w:r>
          <w:rPr/>
          <w:t xml:space="preserve">The operational requirements (timeliness, uncertainty and precision) for the prototypes of irrigation delimitation, accounting and crop yield are summarized in </w:t>
        </w:r>
      </w:ins>
      <w:ins w:id="85" w:author="Unknown Author" w:date="2023-04-27T11:25:08Z">
        <w:r>
          <w:rPr/>
          <w:fldChar w:fldCharType="begin"/>
        </w:r>
        <w:r>
          <w:rPr/>
          <w:instrText> REF Ref_Table1_label_and_number \h </w:instrText>
        </w:r>
        <w:r>
          <w:rPr/>
          <w:fldChar w:fldCharType="separate"/>
        </w:r>
        <w:r>
          <w:rPr/>
          <w:t>Table 3</w:t>
        </w:r>
        <w:r>
          <w:rPr/>
          <w:fldChar w:fldCharType="end"/>
        </w:r>
      </w:ins>
      <w:ins w:id="86" w:author="Unknown Author" w:date="2023-04-27T11:25:08Z">
        <w:r>
          <w:rPr/>
          <w:t>. Timeliness in this set of products in not critical as these are meant for planning activities. Therefore there is no need to produce near-real-time products and a 1-3 months not-time critical timeliness is targeted. Since irrigation accounting requires running a water balance model, we consider 4 months timeliness in order to use ERA5 reanalysis rainfall data to ensure a better quality. Nevertheless, a short-time critical product for both irrigation accounting and crop yield could also be considered, in order to provide actual irrigation accounting for enforcing water licensing as well as to forecast crop yield before harvesting.</w:t>
        </w:r>
      </w:ins>
    </w:p>
    <w:p>
      <w:pPr>
        <w:pStyle w:val="Table"/>
        <w:keepNext w:val="true"/>
        <w:widowControl w:val="false"/>
        <w:suppressLineNumbers/>
        <w:suppressAutoHyphens w:val="true"/>
        <w:bidi w:val="0"/>
        <w:spacing w:lineRule="auto" w:line="240" w:before="120" w:after="120"/>
        <w:ind w:left="0" w:right="0" w:hanging="0"/>
        <w:jc w:val="center"/>
        <w:rPr/>
      </w:pPr>
      <w:ins w:id="88" w:author="Unknown Author" w:date="2023-04-27T11:25:08Z">
        <w:bookmarkStart w:id="18" w:name="Ref_Table1_label_and_number"/>
        <w:r>
          <w:rPr/>
          <w:t xml:space="preserve">Table </w:t>
        </w:r>
      </w:ins>
      <w:ins w:id="89" w:author="Unknown Author" w:date="2023-04-27T11:25:08Z">
        <w:r>
          <w:rPr/>
          <w:fldChar w:fldCharType="begin"/>
        </w:r>
        <w:r>
          <w:rPr/>
          <w:instrText> SEQ Table \* ARABIC </w:instrText>
        </w:r>
        <w:r>
          <w:rPr/>
          <w:fldChar w:fldCharType="separate"/>
        </w:r>
        <w:r>
          <w:rPr/>
          <w:t>3</w:t>
        </w:r>
        <w:r>
          <w:rPr/>
          <w:fldChar w:fldCharType="end"/>
        </w:r>
      </w:ins>
      <w:ins w:id="90" w:author="Unknown Author" w:date="2023-04-27T11:25:08Z">
        <w:bookmarkEnd w:id="18"/>
        <w:r>
          <w:rPr/>
          <w:t>: Operational requirements</w:t>
        </w:r>
      </w:ins>
    </w:p>
    <w:tbl>
      <w:tblPr>
        <w:tblW w:w="10007" w:type="dxa"/>
        <w:jc w:val="left"/>
        <w:tblInd w:w="0" w:type="dxa"/>
        <w:tblLayout w:type="fixed"/>
        <w:tblCellMar>
          <w:top w:w="0" w:type="dxa"/>
          <w:left w:w="0" w:type="dxa"/>
          <w:bottom w:w="0" w:type="dxa"/>
          <w:right w:w="0" w:type="dxa"/>
        </w:tblCellMar>
      </w:tblPr>
      <w:tblGrid>
        <w:gridCol w:w="2001"/>
        <w:gridCol w:w="2668"/>
        <w:gridCol w:w="2670"/>
        <w:gridCol w:w="2667"/>
      </w:tblGrid>
      <w:tr>
        <w:trPr/>
        <w:tc>
          <w:tcPr>
            <w:tcW w:w="2001" w:type="dxa"/>
            <w:tcBorders/>
          </w:tcPr>
          <w:p>
            <w:pPr>
              <w:pStyle w:val="TableContents"/>
              <w:widowControl w:val="false"/>
              <w:rPr/>
            </w:pPr>
            <w:r>
              <w:rPr/>
            </w:r>
          </w:p>
        </w:tc>
        <w:tc>
          <w:tcPr>
            <w:tcW w:w="2668" w:type="dxa"/>
            <w:tcBorders/>
          </w:tcPr>
          <w:p>
            <w:pPr>
              <w:pStyle w:val="TableContents"/>
              <w:widowControl w:val="false"/>
              <w:rPr/>
            </w:pPr>
            <w:ins w:id="91" w:author="Unknown Author" w:date="2023-04-27T11:25:08Z">
              <w:r>
                <w:rPr/>
                <w:t>Irrigation delimitation</w:t>
              </w:r>
            </w:ins>
          </w:p>
        </w:tc>
        <w:tc>
          <w:tcPr>
            <w:tcW w:w="2670" w:type="dxa"/>
            <w:tcBorders/>
          </w:tcPr>
          <w:p>
            <w:pPr>
              <w:pStyle w:val="TableContents"/>
              <w:widowControl w:val="false"/>
              <w:rPr/>
            </w:pPr>
            <w:ins w:id="92" w:author="Unknown Author" w:date="2023-04-27T11:25:08Z">
              <w:r>
                <w:rPr/>
                <w:t>Irrigation accounting</w:t>
              </w:r>
            </w:ins>
          </w:p>
        </w:tc>
        <w:tc>
          <w:tcPr>
            <w:tcW w:w="2667" w:type="dxa"/>
            <w:tcBorders/>
          </w:tcPr>
          <w:p>
            <w:pPr>
              <w:pStyle w:val="TableContents"/>
              <w:widowControl w:val="false"/>
              <w:rPr/>
            </w:pPr>
            <w:ins w:id="93" w:author="Unknown Author" w:date="2023-04-27T11:25:08Z">
              <w:r>
                <w:rPr/>
                <w:t>Crop yield</w:t>
              </w:r>
            </w:ins>
          </w:p>
        </w:tc>
      </w:tr>
      <w:tr>
        <w:trPr/>
        <w:tc>
          <w:tcPr>
            <w:tcW w:w="2001" w:type="dxa"/>
            <w:tcBorders/>
          </w:tcPr>
          <w:p>
            <w:pPr>
              <w:pStyle w:val="TableContents"/>
              <w:widowControl w:val="false"/>
              <w:rPr/>
            </w:pPr>
            <w:ins w:id="94" w:author="Unknown Author" w:date="2023-04-27T11:25:08Z">
              <w:r>
                <w:rPr/>
                <w:t>Timeliness</w:t>
              </w:r>
            </w:ins>
          </w:p>
        </w:tc>
        <w:tc>
          <w:tcPr>
            <w:tcW w:w="2668" w:type="dxa"/>
            <w:tcBorders/>
          </w:tcPr>
          <w:p>
            <w:pPr>
              <w:pStyle w:val="TableContents"/>
              <w:widowControl w:val="false"/>
              <w:rPr/>
            </w:pPr>
            <w:ins w:id="95" w:author="Unknown Author" w:date="2023-04-27T11:25:08Z">
              <w:r>
                <w:rPr/>
                <w:t>1 month after the end of the season</w:t>
              </w:r>
            </w:ins>
          </w:p>
        </w:tc>
        <w:tc>
          <w:tcPr>
            <w:tcW w:w="2670" w:type="dxa"/>
            <w:tcBorders/>
          </w:tcPr>
          <w:p>
            <w:pPr>
              <w:pStyle w:val="TableContents"/>
              <w:widowControl w:val="false"/>
              <w:rPr/>
            </w:pPr>
            <w:ins w:id="96" w:author="Unknown Author" w:date="2023-04-27T11:25:08Z">
              <w:r>
                <w:rPr/>
                <w:t>4 months after the end of the season</w:t>
              </w:r>
            </w:ins>
          </w:p>
        </w:tc>
        <w:tc>
          <w:tcPr>
            <w:tcW w:w="2667" w:type="dxa"/>
            <w:tcBorders/>
          </w:tcPr>
          <w:p>
            <w:pPr>
              <w:pStyle w:val="TableContents"/>
              <w:widowControl w:val="false"/>
              <w:rPr/>
            </w:pPr>
            <w:ins w:id="97" w:author="Unknown Author" w:date="2023-04-27T11:25:08Z">
              <w:r>
                <w:rPr/>
                <w:t>1 month after the end of the season</w:t>
              </w:r>
            </w:ins>
          </w:p>
        </w:tc>
      </w:tr>
      <w:tr>
        <w:trPr/>
        <w:tc>
          <w:tcPr>
            <w:tcW w:w="2001" w:type="dxa"/>
            <w:tcBorders/>
          </w:tcPr>
          <w:p>
            <w:pPr>
              <w:pStyle w:val="TableContents"/>
              <w:widowControl w:val="false"/>
              <w:rPr/>
            </w:pPr>
            <w:ins w:id="98" w:author="Unknown Author" w:date="2023-04-27T11:25:08Z">
              <w:r>
                <w:rPr/>
                <w:t>Uncertainty</w:t>
              </w:r>
            </w:ins>
          </w:p>
        </w:tc>
        <w:tc>
          <w:tcPr>
            <w:tcW w:w="2668" w:type="dxa"/>
            <w:tcBorders/>
          </w:tcPr>
          <w:p>
            <w:pPr>
              <w:pStyle w:val="TableContents"/>
              <w:widowControl w:val="false"/>
              <w:rPr/>
            </w:pPr>
            <w:ins w:id="99" w:author="Unknown Author" w:date="2023-04-27T11:25:08Z">
              <w:r>
                <w:rPr/>
                <w:t>5% overall accuracy</w:t>
              </w:r>
            </w:ins>
          </w:p>
        </w:tc>
        <w:tc>
          <w:tcPr>
            <w:tcW w:w="2670" w:type="dxa"/>
            <w:tcBorders/>
          </w:tcPr>
          <w:p>
            <w:pPr>
              <w:pStyle w:val="TableContents"/>
              <w:widowControl w:val="false"/>
              <w:rPr/>
            </w:pPr>
            <w:ins w:id="100" w:author="Unknown Author" w:date="2023-04-27T11:25:08Z">
              <w:r>
                <w:rPr/>
                <w:t>100 mm/ha or 20 % relative error</w:t>
              </w:r>
            </w:ins>
          </w:p>
        </w:tc>
        <w:tc>
          <w:tcPr>
            <w:tcW w:w="2667" w:type="dxa"/>
            <w:tcBorders/>
          </w:tcPr>
          <w:p>
            <w:pPr>
              <w:pStyle w:val="TableContents"/>
              <w:widowControl w:val="false"/>
              <w:rPr/>
            </w:pPr>
            <w:ins w:id="101" w:author="Unknown Author" w:date="2023-04-27T11:25:08Z">
              <w:r>
                <w:rPr/>
                <w:t>500 kg/ha or 10% relative error</w:t>
              </w:r>
            </w:ins>
          </w:p>
        </w:tc>
      </w:tr>
      <w:tr>
        <w:trPr>
          <w:trHeight w:val="268" w:hRule="atLeast"/>
        </w:trPr>
        <w:tc>
          <w:tcPr>
            <w:tcW w:w="2001" w:type="dxa"/>
            <w:tcBorders/>
          </w:tcPr>
          <w:p>
            <w:pPr>
              <w:pStyle w:val="TableContents"/>
              <w:widowControl w:val="false"/>
              <w:rPr/>
            </w:pPr>
            <w:ins w:id="102" w:author="Unknown Author" w:date="2023-04-27T11:25:08Z">
              <w:r>
                <w:rPr/>
                <w:t>Precision</w:t>
              </w:r>
            </w:ins>
          </w:p>
        </w:tc>
        <w:tc>
          <w:tcPr>
            <w:tcW w:w="2668" w:type="dxa"/>
            <w:tcBorders/>
          </w:tcPr>
          <w:p>
            <w:pPr>
              <w:pStyle w:val="TableContents"/>
              <w:widowControl w:val="false"/>
              <w:rPr/>
            </w:pPr>
            <w:ins w:id="103" w:author="Unknown Author" w:date="2023-04-27T11:25:08Z">
              <w:r>
                <w:rPr/>
                <w:t>20 m</w:t>
              </w:r>
            </w:ins>
          </w:p>
        </w:tc>
        <w:tc>
          <w:tcPr>
            <w:tcW w:w="2670" w:type="dxa"/>
            <w:tcBorders/>
          </w:tcPr>
          <w:p>
            <w:pPr>
              <w:pStyle w:val="TableContents"/>
              <w:widowControl w:val="false"/>
              <w:rPr/>
            </w:pPr>
            <w:ins w:id="104" w:author="Unknown Author" w:date="2023-04-27T11:25:08Z">
              <w:r>
                <w:rPr/>
                <w:t>1 mm/ha</w:t>
              </w:r>
            </w:ins>
          </w:p>
        </w:tc>
        <w:tc>
          <w:tcPr>
            <w:tcW w:w="2667" w:type="dxa"/>
            <w:tcBorders/>
          </w:tcPr>
          <w:p>
            <w:pPr>
              <w:pStyle w:val="TableContents"/>
              <w:widowControl w:val="false"/>
              <w:rPr/>
            </w:pPr>
            <w:ins w:id="105" w:author="Unknown Author" w:date="2023-04-27T11:25:08Z">
              <w:r>
                <w:rPr/>
                <w:t>1 kg/ha</w:t>
              </w:r>
            </w:ins>
          </w:p>
        </w:tc>
      </w:tr>
    </w:tbl>
    <w:p>
      <w:pPr>
        <w:pStyle w:val="TextBody"/>
        <w:rPr>
          <w:rFonts w:ascii="Calibri" w:hAnsi="Calibri" w:cs="Calibri"/>
          <w:ins w:id="107" w:author="Unknown Author" w:date="2023-04-27T11:25:08Z"/>
          <w:b/>
          <w:b/>
          <w:smallCaps/>
          <w:sz w:val="36"/>
          <w:szCs w:val="36"/>
        </w:rPr>
      </w:pPr>
      <w:ins w:id="106" w:author="Unknown Author" w:date="2023-04-27T11:25:08Z">
        <w:r>
          <w:rPr>
            <w:rFonts w:cs="Calibri" w:ascii="Calibri" w:hAnsi="Calibri"/>
            <w:b/>
            <w:smallCaps/>
            <w:sz w:val="36"/>
            <w:szCs w:val="36"/>
          </w:rPr>
        </w:r>
      </w:ins>
    </w:p>
    <w:p>
      <w:pPr>
        <w:pStyle w:val="TextBody"/>
        <w:rPr>
          <w:rFonts w:ascii="Calibri" w:hAnsi="Calibri" w:cs="Calibri"/>
          <w:b/>
          <w:b/>
          <w:smallCaps/>
          <w:sz w:val="36"/>
          <w:szCs w:val="36"/>
          <w:del w:id="111" w:author="Unknown Author" w:date="2023-04-27T11:25:01Z"/>
        </w:rPr>
      </w:pPr>
      <w:ins w:id="108" w:author="Unknown Author" w:date="2023-04-27T11:25:08Z">
        <w:r>
          <w:rPr/>
          <w:t>The precision also differs between products. Since irrigation delimitation is a binary mask produced at 20m spatial resolution (</w:t>
        </w:r>
      </w:ins>
      <w:ins w:id="109" w:author="Unknown Author" w:date="2023-04-27T11:25:08Z">
        <w:r>
          <w:rPr/>
          <w:fldChar w:fldCharType="begin"/>
        </w:r>
        <w:r>
          <w:rPr/>
          <w:instrText> REF Ref_Table0_label_and_number \h </w:instrText>
        </w:r>
        <w:r>
          <w:rPr/>
          <w:fldChar w:fldCharType="separate"/>
        </w:r>
        <w:r>
          <w:rPr/>
          <w:t>Table 1</w:t>
        </w:r>
        <w:r>
          <w:rPr/>
          <w:fldChar w:fldCharType="end"/>
        </w:r>
      </w:ins>
      <w:ins w:id="110" w:author="Unknown Author" w:date="2023-04-27T11:25:08Z">
        <w:r>
          <w:rPr/>
          <w:t>), its precision can be considered as well as 20m. On the other hand, the precision for both irrigation accounting and crop yield, as scale variables, are influenced by the input data and the standard reporting units.</w:t>
        </w:r>
      </w:ins>
    </w:p>
    <w:p>
      <w:pPr>
        <w:pStyle w:val="Heading2"/>
        <w:rPr>
          <w:rFonts w:ascii="Calibri" w:hAnsi="Calibri" w:cs="Calibri"/>
          <w:b/>
          <w:b/>
          <w:smallCaps/>
          <w:sz w:val="36"/>
          <w:szCs w:val="36"/>
          <w:del w:id="113" w:author="Unknown Author" w:date="2023-04-27T11:25:01Z"/>
        </w:rPr>
      </w:pPr>
      <w:del w:id="112" w:author="Unknown Author" w:date="2023-04-27T11:25:01Z">
        <w:r>
          <w:rPr/>
          <w:delText>Timeliness</w:delText>
        </w:r>
      </w:del>
    </w:p>
    <w:p>
      <w:pPr>
        <w:pStyle w:val="TextBody"/>
        <w:rPr>
          <w:rFonts w:ascii="Calibri" w:hAnsi="Calibri" w:cs="Calibri"/>
          <w:b/>
          <w:b/>
          <w:smallCaps/>
          <w:sz w:val="36"/>
          <w:szCs w:val="36"/>
          <w:del w:id="115" w:author="Unknown Author" w:date="2023-04-27T11:25:01Z"/>
        </w:rPr>
      </w:pPr>
      <w:del w:id="114" w:author="Unknown Author" w:date="2023-04-27T11:25:01Z">
        <w:r>
          <w:rPr>
            <w:rFonts w:cs="Calibri" w:ascii="Calibri" w:hAnsi="Calibri"/>
            <w:b/>
            <w:smallCaps/>
            <w:sz w:val="36"/>
            <w:szCs w:val="36"/>
          </w:rPr>
        </w:r>
      </w:del>
    </w:p>
    <w:p>
      <w:pPr>
        <w:pStyle w:val="TextBody"/>
        <w:rPr>
          <w:rFonts w:ascii="Calibri" w:hAnsi="Calibri" w:cs="Calibri"/>
          <w:b/>
          <w:b/>
          <w:smallCaps/>
          <w:sz w:val="36"/>
          <w:szCs w:val="36"/>
          <w:del w:id="117" w:author="Unknown Author" w:date="2023-04-27T11:25:01Z"/>
        </w:rPr>
      </w:pPr>
      <w:del w:id="116" w:author="Unknown Author" w:date="2023-04-27T11:25:01Z">
        <w:r>
          <w:rPr>
            <w:rFonts w:cs="Calibri" w:ascii="Calibri" w:hAnsi="Calibri"/>
            <w:b/>
            <w:smallCaps/>
            <w:sz w:val="36"/>
            <w:szCs w:val="36"/>
          </w:rPr>
        </w:r>
      </w:del>
    </w:p>
    <w:p>
      <w:pPr>
        <w:pStyle w:val="TextBody"/>
        <w:spacing w:before="0" w:after="200"/>
        <w:rPr>
          <w:rFonts w:ascii="Calibri" w:hAnsi="Calibri" w:cs="Calibri"/>
          <w:b/>
          <w:b/>
          <w:smallCaps/>
          <w:sz w:val="36"/>
          <w:szCs w:val="36"/>
        </w:rPr>
      </w:pPr>
      <w:del w:id="118" w:author="Unknown Author" w:date="2023-04-27T11:25:01Z">
        <w:r>
          <w:rPr/>
          <w:delText>Uncertainty</w:delText>
        </w:r>
      </w:del>
    </w:p>
    <w:sectPr>
      <w:headerReference w:type="default" r:id="rId14"/>
      <w:footerReference w:type="default" r:id="rId15"/>
      <w:type w:val="nextPage"/>
      <w:pgSz w:w="11906" w:h="16838"/>
      <w:pgMar w:left="1134" w:right="765" w:header="567" w:top="1701" w:footer="397" w:bottom="1134" w:gutter="0"/>
      <w:pgNumType w:fmt="decimal"/>
      <w:formProt w:val="false"/>
      <w:textDirection w:val="lrTb"/>
      <w:docGrid w:type="default" w:linePitch="312" w:charSpace="983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chael Munk" w:date="2023-04-26T12:47:00Z" w:initials="MM">
    <w:p>
      <w:r>
        <w:rPr>
          <w:rFonts w:ascii="Liberation Serif" w:hAnsi="Liberation Serif" w:eastAsia="DejaVu Sans" w:cs="DejaVu Sans"/>
          <w:sz w:val="24"/>
          <w:szCs w:val="24"/>
          <w:lang w:val="en-US" w:eastAsia="en-US" w:bidi="en-US"/>
        </w:rPr>
        <w:t>DHI</w:t>
      </w:r>
    </w:p>
  </w:comment>
  <w:comment w:id="1" w:author="Michael Munk" w:date="2023-04-26T12:47:00Z" w:initials="MM">
    <w:p>
      <w:r>
        <w:rPr>
          <w:rFonts w:ascii="Liberation Serif" w:hAnsi="Liberation Serif" w:eastAsia="DejaVu Sans" w:cs="DejaVu Sans"/>
          <w:sz w:val="24"/>
          <w:szCs w:val="24"/>
          <w:lang w:val="en-US" w:eastAsia="en-US" w:bidi="en-US"/>
        </w:rPr>
        <w:t>CSIC</w:t>
      </w:r>
    </w:p>
  </w:comment>
  <w:comment w:id="2" w:author="Michael Munk" w:date="2023-04-26T12:49:00Z" w:initials="MM">
    <w:p>
      <w:r>
        <w:rPr>
          <w:rFonts w:ascii="Liberation Serif" w:hAnsi="Liberation Serif" w:eastAsia="DejaVu Sans" w:cs="DejaVu Sans"/>
          <w:sz w:val="24"/>
          <w:szCs w:val="24"/>
          <w:lang w:val="en-US" w:eastAsia="en-US" w:bidi="en-US"/>
        </w:rPr>
        <w:t>DHI</w:t>
      </w:r>
    </w:p>
  </w:comment>
  <w:comment w:id="3" w:author="Radoslaw Marcin Guzinski" w:date="2023-04-05T12:22:00Z" w:initials="RMG">
    <w:p>
      <w:r>
        <w:rPr>
          <w:rFonts w:ascii="Liberation Serif" w:hAnsi="Liberation Serif" w:eastAsia="DejaVu Sans" w:cs="DejaVu Sans"/>
          <w:sz w:val="24"/>
          <w:szCs w:val="24"/>
          <w:lang w:val="en-US" w:eastAsia="en-US" w:bidi="en-US"/>
        </w:rPr>
        <w:t>field-collected training and validation datasets?</w:t>
      </w:r>
    </w:p>
  </w:comment>
  <w:comment w:id="4" w:author="Michael Munk" w:date="2023-04-26T12:49:00Z" w:initials="MM">
    <w:p>
      <w:r>
        <w:rPr>
          <w:rFonts w:ascii="Liberation Serif" w:hAnsi="Liberation Serif" w:eastAsia="DejaVu Sans" w:cs="DejaVu Sans"/>
          <w:sz w:val="24"/>
          <w:szCs w:val="24"/>
          <w:lang w:val="en-US" w:eastAsia="en-US" w:bidi="en-US"/>
        </w:rPr>
        <w:t>CSIC</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3"/>
      <w:gridCol w:w="1328"/>
      <w:gridCol w:w="1069"/>
    </w:tblGrid>
    <w:tr>
      <w:trPr/>
      <w:tc>
        <w:tcPr>
          <w:tcW w:w="2834" w:type="dxa"/>
          <w:tcBorders/>
        </w:tcPr>
        <w:p>
          <w:pPr>
            <w:pStyle w:val="Cover"/>
            <w:widowControl w:val="false"/>
            <w:spacing w:before="120" w:after="120"/>
            <w:jc w:val="left"/>
            <w:rPr>
              <w:rFonts w:cs="Arial"/>
              <w:sz w:val="20"/>
            </w:rPr>
          </w:pPr>
          <w:r>
            <w:rPr>
              <w:rFonts w:cs="Arial"/>
              <w:sz w:val="20"/>
            </w:rPr>
          </w:r>
        </w:p>
      </w:tc>
      <w:tc>
        <w:tcPr>
          <w:tcW w:w="3913" w:type="dxa"/>
          <w:tcBorders/>
          <w:vAlign w:val="center"/>
        </w:tcPr>
        <w:p>
          <w:pPr>
            <w:pStyle w:val="Cover"/>
            <w:widowControl w:val="false"/>
            <w:spacing w:before="120" w:after="120"/>
            <w:jc w:val="center"/>
            <w:rPr>
              <w:rFonts w:ascii="Calibri" w:hAnsi="Calibri" w:cs="Calibri"/>
              <w:sz w:val="20"/>
            </w:rPr>
          </w:pPr>
          <w:r>
            <w:rPr>
              <w:rFonts w:cs="Calibri" w:ascii="Calibri" w:hAnsi="Calibri"/>
              <w:sz w:val="20"/>
            </w:rPr>
          </w:r>
        </w:p>
      </w:tc>
      <w:tc>
        <w:tcPr>
          <w:tcW w:w="1328" w:type="dxa"/>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24">
                <wp:simplePos x="0" y="0"/>
                <wp:positionH relativeFrom="column">
                  <wp:posOffset>325755</wp:posOffset>
                </wp:positionH>
                <wp:positionV relativeFrom="paragraph">
                  <wp:posOffset>253365</wp:posOffset>
                </wp:positionV>
                <wp:extent cx="1050290" cy="451485"/>
                <wp:effectExtent l="0" t="0" r="0" b="0"/>
                <wp:wrapNone/>
                <wp:docPr id="4" name="Picture 4"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6163"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9852"/>
      <w:gridCol w:w="3910"/>
      <w:gridCol w:w="1332"/>
      <w:gridCol w:w="1068"/>
    </w:tblGrid>
    <w:tr>
      <w:trPr/>
      <w:tc>
        <w:tcPr>
          <w:tcW w:w="9852" w:type="dxa"/>
          <w:tcBorders/>
        </w:tcPr>
        <w:tbl>
          <w:tblPr>
            <w:tblW w:w="9284" w:type="dxa"/>
            <w:jc w:val="left"/>
            <w:tblInd w:w="0" w:type="dxa"/>
            <w:tblLayout w:type="fixed"/>
            <w:tblCellMar>
              <w:top w:w="0" w:type="dxa"/>
              <w:left w:w="70" w:type="dxa"/>
              <w:bottom w:w="0" w:type="dxa"/>
              <w:right w:w="70" w:type="dxa"/>
            </w:tblCellMar>
            <w:tblLook w:val="0000" w:noHBand="0" w:noVBand="0" w:firstColumn="0" w:lastRow="0" w:lastColumn="0" w:firstRow="0"/>
          </w:tblPr>
          <w:tblGrid>
            <w:gridCol w:w="7157"/>
            <w:gridCol w:w="710"/>
            <w:gridCol w:w="483"/>
            <w:gridCol w:w="399"/>
            <w:gridCol w:w="535"/>
          </w:tblGrid>
          <w:tr>
            <w:trPr>
              <w:trHeight w:val="80" w:hRule="atLeast"/>
            </w:trPr>
            <w:tc>
              <w:tcPr>
                <w:tcW w:w="7157" w:type="dxa"/>
                <w:tcBorders>
                  <w:top w:val="single" w:sz="4" w:space="0" w:color="000000"/>
                </w:tcBorders>
              </w:tcPr>
              <w:p>
                <w:pPr>
                  <w:pStyle w:val="Normal"/>
                  <w:widowControl w:val="false"/>
                  <w:ind w:right="-76" w:hanging="0"/>
                  <w:rPr>
                    <w:sz w:val="18"/>
                    <w:szCs w:val="18"/>
                  </w:rPr>
                </w:pPr>
                <w:r>
                  <w:rPr>
                    <w:rFonts w:cs="Arial"/>
                    <w:color w:val="242424"/>
                    <w:w w:val="106"/>
                    <w:sz w:val="18"/>
                    <w:szCs w:val="18"/>
                  </w:rPr>
                  <w:t>4000139395/22/I-DT</w:t>
                </w:r>
              </w:p>
            </w:tc>
            <w:tc>
              <w:tcPr>
                <w:tcW w:w="710" w:type="dxa"/>
                <w:tcBorders>
                  <w:top w:val="single" w:sz="4" w:space="0" w:color="000000"/>
                </w:tcBorders>
              </w:tcPr>
              <w:p>
                <w:pPr>
                  <w:pStyle w:val="Footer"/>
                  <w:widowControl w:val="false"/>
                  <w:snapToGrid w:val="false"/>
                  <w:spacing w:before="40" w:after="0"/>
                  <w:rPr>
                    <w:rFonts w:cs="Arial"/>
                    <w:sz w:val="18"/>
                  </w:rPr>
                </w:pPr>
                <w:r>
                  <w:rPr>
                    <w:rFonts w:cs="Arial"/>
                    <w:sz w:val="18"/>
                  </w:rPr>
                  <w:t>Page</w:t>
                </w:r>
              </w:p>
            </w:tc>
            <w:tc>
              <w:tcPr>
                <w:tcW w:w="483" w:type="dxa"/>
                <w:tcBorders>
                  <w:top w:val="single" w:sz="4" w:space="0" w:color="000000"/>
                </w:tcBorders>
              </w:tcPr>
              <w:p>
                <w:pPr>
                  <w:pStyle w:val="Footer"/>
                  <w:widowControl w:val="false"/>
                  <w:snapToGrid w:val="false"/>
                  <w:spacing w:before="40" w:after="0"/>
                  <w:jc w:val="right"/>
                  <w:rPr>
                    <w:rFonts w:cs="Arial"/>
                    <w:sz w:val="18"/>
                  </w:rPr>
                </w:pPr>
                <w:r>
                  <w:rPr>
                    <w:rStyle w:val="Pagenumber"/>
                    <w:rFonts w:cs="Arial"/>
                    <w:b/>
                  </w:rPr>
                  <w:fldChar w:fldCharType="begin"/>
                </w:r>
                <w:r>
                  <w:rPr>
                    <w:rStyle w:val="Pagenumber"/>
                    <w:b/>
                    <w:rFonts w:cs="Arial"/>
                  </w:rPr>
                  <w:instrText> PAGE </w:instrText>
                </w:r>
                <w:r>
                  <w:rPr>
                    <w:rStyle w:val="Pagenumber"/>
                    <w:b/>
                    <w:rFonts w:cs="Arial"/>
                  </w:rPr>
                  <w:fldChar w:fldCharType="separate"/>
                </w:r>
                <w:r>
                  <w:rPr>
                    <w:rStyle w:val="Pagenumber"/>
                    <w:b/>
                    <w:rFonts w:cs="Arial"/>
                  </w:rPr>
                  <w:t>16</w:t>
                </w:r>
                <w:r>
                  <w:rPr>
                    <w:rStyle w:val="Pagenumber"/>
                    <w:b/>
                    <w:rFonts w:cs="Arial"/>
                  </w:rPr>
                  <w:fldChar w:fldCharType="end"/>
                </w:r>
              </w:p>
            </w:tc>
            <w:tc>
              <w:tcPr>
                <w:tcW w:w="399" w:type="dxa"/>
                <w:tcBorders>
                  <w:top w:val="single" w:sz="4" w:space="0" w:color="000000"/>
                </w:tcBorders>
              </w:tcPr>
              <w:p>
                <w:pPr>
                  <w:pStyle w:val="Footer"/>
                  <w:widowControl w:val="false"/>
                  <w:snapToGrid w:val="false"/>
                  <w:spacing w:before="40" w:after="0"/>
                  <w:rPr>
                    <w:rFonts w:cs="Arial"/>
                    <w:sz w:val="18"/>
                  </w:rPr>
                </w:pPr>
                <w:r>
                  <w:rPr>
                    <w:rFonts w:cs="Arial"/>
                    <w:sz w:val="18"/>
                  </w:rPr>
                  <w:t>of</w:t>
                </w:r>
              </w:p>
            </w:tc>
            <w:tc>
              <w:tcPr>
                <w:tcW w:w="535" w:type="dxa"/>
                <w:tcBorders>
                  <w:top w:val="single" w:sz="4" w:space="0" w:color="000000"/>
                </w:tcBorders>
              </w:tcPr>
              <w:p>
                <w:pPr>
                  <w:pStyle w:val="Footer"/>
                  <w:widowControl w:val="false"/>
                  <w:snapToGrid w:val="false"/>
                  <w:spacing w:before="40" w:after="0"/>
                  <w:jc w:val="right"/>
                  <w:rPr>
                    <w:rFonts w:cs="Arial"/>
                  </w:rPr>
                </w:pPr>
                <w:r>
                  <w:rPr>
                    <w:rStyle w:val="Pagenumber"/>
                    <w:rFonts w:cs="Arial"/>
                    <w:b/>
                  </w:rPr>
                  <w:fldChar w:fldCharType="begin"/>
                </w:r>
                <w:r>
                  <w:rPr>
                    <w:rStyle w:val="Pagenumber"/>
                    <w:b/>
                    <w:rFonts w:cs="Arial"/>
                  </w:rPr>
                  <w:instrText> NUMPAGES </w:instrText>
                </w:r>
                <w:r>
                  <w:rPr>
                    <w:rStyle w:val="Pagenumber"/>
                    <w:b/>
                    <w:rFonts w:cs="Arial"/>
                  </w:rPr>
                  <w:fldChar w:fldCharType="separate"/>
                </w:r>
                <w:r>
                  <w:rPr>
                    <w:rStyle w:val="Pagenumber"/>
                    <w:b/>
                    <w:rFonts w:cs="Arial"/>
                  </w:rPr>
                  <w:t>16</w:t>
                </w:r>
                <w:r>
                  <w:rPr>
                    <w:rStyle w:val="Pagenumber"/>
                    <w:b/>
                    <w:rFonts w:cs="Arial"/>
                  </w:rPr>
                  <w:fldChar w:fldCharType="end"/>
                </w:r>
              </w:p>
            </w:tc>
          </w:tr>
        </w:tbl>
        <w:p>
          <w:pPr>
            <w:pStyle w:val="Cover"/>
            <w:widowControl w:val="false"/>
            <w:spacing w:before="120" w:after="120"/>
            <w:jc w:val="left"/>
            <w:rPr>
              <w:rFonts w:cs="Arial"/>
              <w:sz w:val="20"/>
            </w:rPr>
          </w:pPr>
          <w:r>
            <w:rPr>
              <w:rFonts w:cs="Arial"/>
              <w:sz w:val="20"/>
            </w:rPr>
          </w:r>
        </w:p>
      </w:tc>
      <w:tc>
        <w:tcPr>
          <w:tcW w:w="3910" w:type="dxa"/>
          <w:tcBorders/>
          <w:vAlign w:val="center"/>
        </w:tcPr>
        <w:p>
          <w:pPr>
            <w:pStyle w:val="Cover"/>
            <w:widowControl w:val="false"/>
            <w:spacing w:before="120" w:after="120"/>
            <w:jc w:val="center"/>
            <w:rPr>
              <w:rFonts w:ascii="Calibri" w:hAnsi="Calibri" w:cs="Calibri"/>
              <w:sz w:val="20"/>
            </w:rPr>
          </w:pPr>
          <w:r>
            <w:rPr>
              <w:rFonts w:cs="Calibri" w:ascii="Calibri" w:hAnsi="Calibri"/>
              <w:sz w:val="20"/>
            </w:rPr>
          </w:r>
        </w:p>
      </w:tc>
      <w:tc>
        <w:tcPr>
          <w:tcW w:w="1332" w:type="dxa"/>
          <w:tcBorders/>
        </w:tcPr>
        <w:p>
          <w:pPr>
            <w:pStyle w:val="Header"/>
            <w:widowControl w:val="false"/>
            <w:spacing w:before="60" w:after="60"/>
            <w:ind w:right="139" w:hanging="0"/>
            <w:rPr>
              <w:rFonts w:cs="Arial"/>
              <w:sz w:val="18"/>
              <w:lang w:val="fr-CH"/>
            </w:rPr>
          </w:pPr>
          <w:r>
            <w:rPr>
              <w:rFonts w:cs="Arial"/>
              <w:sz w:val="18"/>
              <w:lang w:val="fr-CH"/>
            </w:rPr>
          </w:r>
        </w:p>
      </w:tc>
      <w:tc>
        <w:tcPr>
          <w:tcW w:w="1068" w:type="dxa"/>
          <w:tcBorders/>
        </w:tcPr>
        <w:p>
          <w:pPr>
            <w:pStyle w:val="Normal"/>
            <w:widowControl w:val="false"/>
            <w:rPr>
              <w:lang w:val="fr-CH"/>
            </w:rPr>
          </w:pPr>
          <w:r>
            <w:rPr>
              <w:lang w:val="fr-CH"/>
            </w:rPr>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spacing w:before="0" w:after="80"/>
      <w:rPr/>
    </w:pPr>
    <w:r>
      <w:rPr/>
      <w:tab/>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3"/>
      <w:gridCol w:w="1328"/>
      <w:gridCol w:w="1069"/>
    </w:tblGrid>
    <w:tr>
      <w:trPr/>
      <w:tc>
        <w:tcPr>
          <w:tcW w:w="2834" w:type="dxa"/>
          <w:tcBorders>
            <w:bottom w:val="single" w:sz="4" w:space="0" w:color="000000"/>
          </w:tcBorders>
        </w:tcPr>
        <w:p>
          <w:pPr>
            <w:pStyle w:val="Cover"/>
            <w:widowControl w:val="false"/>
            <w:spacing w:before="120" w:after="120"/>
            <w:jc w:val="left"/>
            <w:rPr>
              <w:rFonts w:cs="Arial"/>
              <w:sz w:val="20"/>
            </w:rPr>
          </w:pPr>
          <w:r>
            <w:rPr>
              <w:rFonts w:cs="Arial"/>
              <w:sz w:val="20"/>
            </w:rPr>
          </w:r>
        </w:p>
      </w:tc>
      <w:tc>
        <w:tcPr>
          <w:tcW w:w="3913" w:type="dxa"/>
          <w:tcBorders>
            <w:bottom w:val="single" w:sz="4" w:space="0" w:color="000000"/>
          </w:tcBorders>
          <w:vAlign w:val="center"/>
        </w:tcPr>
        <w:p>
          <w:pPr>
            <w:pStyle w:val="Cover"/>
            <w:widowControl w:val="false"/>
            <w:spacing w:before="120" w:after="120"/>
            <w:jc w:val="center"/>
            <w:rPr>
              <w:rFonts w:ascii="Calibri" w:hAnsi="Calibri" w:cs="Calibri"/>
              <w:sz w:val="20"/>
            </w:rPr>
          </w:pPr>
          <w:r>
            <w:rPr>
              <w:rFonts w:cs="Calibri" w:ascii="Calibri" w:hAnsi="Calibri"/>
              <w:sz w:val="20"/>
            </w:rPr>
            <w:br/>
            <w:t xml:space="preserve">EO AFRICA EXPLORERS  </w:t>
            <w:br/>
            <w:t>(EO MAJI)</w:t>
          </w:r>
        </w:p>
      </w:tc>
      <w:tc>
        <w:tcPr>
          <w:tcW w:w="1328" w:type="dxa"/>
          <w:tcBorders>
            <w:bottom w:val="single" w:sz="4" w:space="0" w:color="000000"/>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16">
                <wp:simplePos x="0" y="0"/>
                <wp:positionH relativeFrom="column">
                  <wp:posOffset>325755</wp:posOffset>
                </wp:positionH>
                <wp:positionV relativeFrom="paragraph">
                  <wp:posOffset>133350</wp:posOffset>
                </wp:positionV>
                <wp:extent cx="1050290" cy="451485"/>
                <wp:effectExtent l="0" t="0" r="0" b="0"/>
                <wp:wrapNone/>
                <wp:docPr id="12" name="Picture 8"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bottom w:val="single" w:sz="4" w:space="0" w:color="000000"/>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630"/>
        </w:tabs>
        <w:ind w:left="1350" w:hanging="720"/>
      </w:pPr>
    </w:lvl>
    <w:lvl w:ilvl="3">
      <w:start w:val="1"/>
      <w:pStyle w:val="Heading4"/>
      <w:numFmt w:val="decimal"/>
      <w:lvlText w:val="%1.%2.%3.%4"/>
      <w:lvlJc w:val="left"/>
      <w:pPr>
        <w:tabs>
          <w:tab w:val="num" w:pos="0"/>
        </w:tabs>
        <w:ind w:left="864" w:hanging="864"/>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bullet"/>
      <w:lvlText w:val=""/>
      <w:lvlJc w:val="left"/>
      <w:pPr>
        <w:tabs>
          <w:tab w:val="num" w:pos="0"/>
        </w:tabs>
        <w:ind w:left="1571" w:hanging="360"/>
      </w:pPr>
      <w:rPr>
        <w:rFonts w:ascii="Symbol" w:hAnsi="Symbol" w:cs="Symbol" w:hint="default"/>
        <w:sz w:val="18"/>
        <w:i w:val="false"/>
        <w:b w:val="false"/>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
    <w:lvl w:ilvl="0">
      <w:start w:val="1"/>
      <w:numFmt w:val="bullet"/>
      <w:lvlText w:val="-"/>
      <w:lvlJc w:val="left"/>
      <w:pPr>
        <w:tabs>
          <w:tab w:val="num" w:pos="0"/>
        </w:tabs>
        <w:ind w:left="2486" w:hanging="360"/>
      </w:pPr>
      <w:rPr>
        <w:rFonts w:ascii="Arial" w:hAnsi="Arial" w:cs="Arial" w:hint="default"/>
        <w:sz w:val="22"/>
        <w:i w:val="false"/>
        <w:b/>
        <w:color w:val="0098D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lowerLetter"/>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3141" w:hanging="360"/>
      </w:pPr>
    </w:lvl>
    <w:lvl w:ilvl="2">
      <w:start w:val="1"/>
      <w:numFmt w:val="lowerRoman"/>
      <w:lvlText w:val="%3."/>
      <w:lvlJc w:val="right"/>
      <w:pPr>
        <w:tabs>
          <w:tab w:val="num" w:pos="0"/>
        </w:tabs>
        <w:ind w:left="3861" w:hanging="180"/>
      </w:pPr>
    </w:lvl>
    <w:lvl w:ilvl="3">
      <w:start w:val="1"/>
      <w:numFmt w:val="decimal"/>
      <w:lvlText w:val="%4."/>
      <w:lvlJc w:val="left"/>
      <w:pPr>
        <w:tabs>
          <w:tab w:val="num" w:pos="0"/>
        </w:tabs>
        <w:ind w:left="4581" w:hanging="360"/>
      </w:pPr>
    </w:lvl>
    <w:lvl w:ilvl="4">
      <w:start w:val="1"/>
      <w:numFmt w:val="lowerLetter"/>
      <w:lvlText w:val="%5."/>
      <w:lvlJc w:val="left"/>
      <w:pPr>
        <w:tabs>
          <w:tab w:val="num" w:pos="0"/>
        </w:tabs>
        <w:ind w:left="5301" w:hanging="360"/>
      </w:pPr>
    </w:lvl>
    <w:lvl w:ilvl="5">
      <w:start w:val="1"/>
      <w:numFmt w:val="lowerRoman"/>
      <w:lvlText w:val="%6."/>
      <w:lvlJc w:val="right"/>
      <w:pPr>
        <w:tabs>
          <w:tab w:val="num" w:pos="0"/>
        </w:tabs>
        <w:ind w:left="6021" w:hanging="180"/>
      </w:pPr>
    </w:lvl>
    <w:lvl w:ilvl="6">
      <w:start w:val="1"/>
      <w:numFmt w:val="decimal"/>
      <w:lvlText w:val="%7."/>
      <w:lvlJc w:val="left"/>
      <w:pPr>
        <w:tabs>
          <w:tab w:val="num" w:pos="0"/>
        </w:tabs>
        <w:ind w:left="6741" w:hanging="360"/>
      </w:pPr>
    </w:lvl>
    <w:lvl w:ilvl="7">
      <w:start w:val="1"/>
      <w:numFmt w:val="lowerLetter"/>
      <w:lvlText w:val="%8."/>
      <w:lvlJc w:val="left"/>
      <w:pPr>
        <w:tabs>
          <w:tab w:val="num" w:pos="0"/>
        </w:tabs>
        <w:ind w:left="7461" w:hanging="360"/>
      </w:pPr>
    </w:lvl>
    <w:lvl w:ilvl="8">
      <w:start w:val="1"/>
      <w:numFmt w:val="lowerRoman"/>
      <w:lvlText w:val="%9."/>
      <w:lvlJc w:val="right"/>
      <w:pPr>
        <w:tabs>
          <w:tab w:val="num" w:pos="0"/>
        </w:tabs>
        <w:ind w:left="8181" w:hanging="180"/>
      </w:pPr>
    </w:lvl>
  </w:abstractNum>
  <w:abstractNum w:abstractNumId="5">
    <w:lvl w:ilvl="0">
      <w:start w:val="1"/>
      <w:numFmt w:val="decimal"/>
      <w:lvlText w:val="%1."/>
      <w:lvlJc w:val="left"/>
      <w:pPr>
        <w:tabs>
          <w:tab w:val="num" w:pos="0"/>
        </w:tabs>
        <w:ind w:left="1211" w:hanging="360"/>
      </w:pPr>
      <w:rPr>
        <w:sz w:val="18"/>
        <w:i w:val="false"/>
        <w:b w:val="false"/>
        <w:rFonts w:ascii="Arial" w:hAnsi="Arial"/>
        <w:color w:val="0098DB"/>
      </w:rPr>
    </w:lvl>
    <w:lvl w:ilvl="1">
      <w:start w:val="1"/>
      <w:numFmt w:val="lowerLetter"/>
      <w:lvlText w:val="%2."/>
      <w:lvlJc w:val="left"/>
      <w:pPr>
        <w:tabs>
          <w:tab w:val="num" w:pos="0"/>
        </w:tabs>
        <w:ind w:left="1797" w:hanging="360"/>
      </w:pPr>
    </w:lvl>
    <w:lvl w:ilvl="2">
      <w:start w:val="1"/>
      <w:numFmt w:val="lowerRoman"/>
      <w:lvlText w:val="%3."/>
      <w:lvlJc w:val="right"/>
      <w:pPr>
        <w:tabs>
          <w:tab w:val="num" w:pos="0"/>
        </w:tabs>
        <w:ind w:left="2517" w:hanging="180"/>
      </w:pPr>
    </w:lvl>
    <w:lvl w:ilvl="3">
      <w:start w:val="1"/>
      <w:numFmt w:val="decimal"/>
      <w:lvlText w:val="%4."/>
      <w:lvlJc w:val="left"/>
      <w:pPr>
        <w:tabs>
          <w:tab w:val="num" w:pos="0"/>
        </w:tabs>
        <w:ind w:left="3237" w:hanging="360"/>
      </w:pPr>
    </w:lvl>
    <w:lvl w:ilvl="4">
      <w:start w:val="1"/>
      <w:numFmt w:val="lowerLetter"/>
      <w:lvlText w:val="%5."/>
      <w:lvlJc w:val="left"/>
      <w:pPr>
        <w:tabs>
          <w:tab w:val="num" w:pos="0"/>
        </w:tabs>
        <w:ind w:left="3957" w:hanging="360"/>
      </w:pPr>
    </w:lvl>
    <w:lvl w:ilvl="5">
      <w:start w:val="1"/>
      <w:numFmt w:val="lowerRoman"/>
      <w:lvlText w:val="%6."/>
      <w:lvlJc w:val="right"/>
      <w:pPr>
        <w:tabs>
          <w:tab w:val="num" w:pos="0"/>
        </w:tabs>
        <w:ind w:left="4677" w:hanging="180"/>
      </w:pPr>
    </w:lvl>
    <w:lvl w:ilvl="6">
      <w:start w:val="1"/>
      <w:numFmt w:val="decimal"/>
      <w:lvlText w:val="%7."/>
      <w:lvlJc w:val="left"/>
      <w:pPr>
        <w:tabs>
          <w:tab w:val="num" w:pos="0"/>
        </w:tabs>
        <w:ind w:left="5397" w:hanging="360"/>
      </w:pPr>
    </w:lvl>
    <w:lvl w:ilvl="7">
      <w:start w:val="1"/>
      <w:numFmt w:val="lowerLetter"/>
      <w:lvlText w:val="%8."/>
      <w:lvlJc w:val="left"/>
      <w:pPr>
        <w:tabs>
          <w:tab w:val="num" w:pos="0"/>
        </w:tabs>
        <w:ind w:left="6117" w:hanging="360"/>
      </w:pPr>
    </w:lvl>
    <w:lvl w:ilvl="8">
      <w:start w:val="1"/>
      <w:numFmt w:val="lowerRoman"/>
      <w:lvlText w:val="%9."/>
      <w:lvlJc w:val="right"/>
      <w:pPr>
        <w:tabs>
          <w:tab w:val="num" w:pos="0"/>
        </w:tabs>
        <w:ind w:left="6837" w:hanging="180"/>
      </w:pPr>
    </w:lvl>
  </w:abstractNum>
  <w:abstractNum w:abstractNumId="6">
    <w:lvl w:ilvl="0">
      <w:start w:val="1"/>
      <w:numFmt w:val="decimal"/>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425" w:firstLine="1701"/>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1211" w:hanging="360"/>
      </w:pPr>
      <w:rPr>
        <w:color w:val="F79646"/>
      </w:r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8">
    <w:lvl w:ilvl="0">
      <w:start w:val="1"/>
      <w:numFmt w:val="bullet"/>
      <w:lvlText w:val=""/>
      <w:lvlJc w:val="left"/>
      <w:pPr>
        <w:tabs>
          <w:tab w:val="num" w:pos="0"/>
        </w:tabs>
        <w:ind w:left="1211" w:hanging="360"/>
      </w:pPr>
      <w:rPr>
        <w:rFonts w:ascii="Symbol" w:hAnsi="Symbol" w:cs="Symbol" w:hint="default"/>
        <w:sz w:val="36"/>
        <w:i w:val="false"/>
        <w:b/>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9">
    <w:lvl w:ilvl="0">
      <w:numFmt w:val="bullet"/>
      <w:lvlText w:val="-"/>
      <w:lvlJc w:val="left"/>
      <w:pPr>
        <w:tabs>
          <w:tab w:val="num" w:pos="586"/>
        </w:tabs>
        <w:ind w:left="586" w:hanging="360"/>
      </w:pPr>
      <w:rPr>
        <w:rFonts w:ascii="Arial" w:hAnsi="Arial" w:cs="Arial" w:hint="default"/>
      </w:rPr>
    </w:lvl>
    <w:lvl w:ilvl="1">
      <w:start w:val="1"/>
      <w:numFmt w:val="bullet"/>
      <w:lvlText w:val=""/>
      <w:lvlJc w:val="left"/>
      <w:pPr>
        <w:tabs>
          <w:tab w:val="num" w:pos="1666"/>
        </w:tabs>
        <w:ind w:left="1666" w:hanging="360"/>
      </w:pPr>
      <w:rPr>
        <w:rFonts w:ascii="Symbol" w:hAnsi="Symbol" w:cs="Symbol" w:hint="default"/>
      </w:rPr>
    </w:lvl>
    <w:lvl w:ilvl="2">
      <w:start w:val="1"/>
      <w:numFmt w:val="bullet"/>
      <w:lvlText w:val=""/>
      <w:lvlJc w:val="left"/>
      <w:pPr>
        <w:tabs>
          <w:tab w:val="num" w:pos="2386"/>
        </w:tabs>
        <w:ind w:left="2386" w:hanging="360"/>
      </w:pPr>
      <w:rPr>
        <w:rFonts w:ascii="Wingdings" w:hAnsi="Wingdings" w:cs="Wingdings" w:hint="default"/>
      </w:rPr>
    </w:lvl>
    <w:lvl w:ilvl="3">
      <w:start w:val="1"/>
      <w:numFmt w:val="bullet"/>
      <w:lvlText w:val=""/>
      <w:lvlJc w:val="left"/>
      <w:pPr>
        <w:tabs>
          <w:tab w:val="num" w:pos="3106"/>
        </w:tabs>
        <w:ind w:left="3106" w:hanging="360"/>
      </w:pPr>
      <w:rPr>
        <w:rFonts w:ascii="Symbol" w:hAnsi="Symbol" w:cs="Symbol" w:hint="default"/>
      </w:rPr>
    </w:lvl>
    <w:lvl w:ilvl="4">
      <w:start w:val="1"/>
      <w:numFmt w:val="bullet"/>
      <w:lvlText w:val="o"/>
      <w:lvlJc w:val="left"/>
      <w:pPr>
        <w:tabs>
          <w:tab w:val="num" w:pos="3826"/>
        </w:tabs>
        <w:ind w:left="3826" w:hanging="360"/>
      </w:pPr>
      <w:rPr>
        <w:rFonts w:ascii="Courier New" w:hAnsi="Courier New" w:cs="Courier New" w:hint="default"/>
      </w:rPr>
    </w:lvl>
    <w:lvl w:ilvl="5">
      <w:start w:val="1"/>
      <w:numFmt w:val="bullet"/>
      <w:lvlText w:val=""/>
      <w:lvlJc w:val="left"/>
      <w:pPr>
        <w:tabs>
          <w:tab w:val="num" w:pos="4546"/>
        </w:tabs>
        <w:ind w:left="4546" w:hanging="360"/>
      </w:pPr>
      <w:rPr>
        <w:rFonts w:ascii="Wingdings" w:hAnsi="Wingdings" w:cs="Wingdings" w:hint="default"/>
      </w:rPr>
    </w:lvl>
    <w:lvl w:ilvl="6">
      <w:start w:val="1"/>
      <w:numFmt w:val="bullet"/>
      <w:lvlText w:val=""/>
      <w:lvlJc w:val="left"/>
      <w:pPr>
        <w:tabs>
          <w:tab w:val="num" w:pos="5266"/>
        </w:tabs>
        <w:ind w:left="5266" w:hanging="360"/>
      </w:pPr>
      <w:rPr>
        <w:rFonts w:ascii="Symbol" w:hAnsi="Symbol" w:cs="Symbol" w:hint="default"/>
      </w:rPr>
    </w:lvl>
    <w:lvl w:ilvl="7">
      <w:start w:val="1"/>
      <w:numFmt w:val="bullet"/>
      <w:lvlText w:val="o"/>
      <w:lvlJc w:val="left"/>
      <w:pPr>
        <w:tabs>
          <w:tab w:val="num" w:pos="5986"/>
        </w:tabs>
        <w:ind w:left="5986" w:hanging="360"/>
      </w:pPr>
      <w:rPr>
        <w:rFonts w:ascii="Courier New" w:hAnsi="Courier New" w:cs="Courier New" w:hint="default"/>
      </w:rPr>
    </w:lvl>
    <w:lvl w:ilvl="8">
      <w:start w:val="1"/>
      <w:numFmt w:val="bullet"/>
      <w:lvlText w:val=""/>
      <w:lvlJc w:val="left"/>
      <w:pPr>
        <w:tabs>
          <w:tab w:val="num" w:pos="6706"/>
        </w:tabs>
        <w:ind w:left="6706" w:hanging="360"/>
      </w:pPr>
      <w:rPr>
        <w:rFonts w:ascii="Wingdings" w:hAnsi="Wingdings" w:cs="Wingdings" w:hint="default"/>
      </w:rPr>
    </w:lvl>
  </w:abstractNum>
  <w:abstractNum w:abstractNumId="10">
    <w:lvl w:ilvl="0">
      <w:start w:val="1"/>
      <w:numFmt w:val="upperLetter"/>
      <w:lvlText w:val="%1."/>
      <w:lvlJc w:val="left"/>
      <w:pPr>
        <w:tabs>
          <w:tab w:val="num" w:pos="576"/>
        </w:tabs>
        <w:ind w:left="1008" w:hanging="432"/>
      </w:pPr>
    </w:lvl>
    <w:lvl w:ilvl="1">
      <w:start w:val="1"/>
      <w:numFmt w:val="decimal"/>
      <w:lvlText w:val="%1.%2"/>
      <w:lvlJc w:val="left"/>
      <w:pPr>
        <w:tabs>
          <w:tab w:val="num" w:pos="576"/>
        </w:tabs>
        <w:ind w:left="1152" w:hanging="576"/>
      </w:pPr>
    </w:lvl>
    <w:lvl w:ilvl="2">
      <w:start w:val="1"/>
      <w:numFmt w:val="decimal"/>
      <w:lvlText w:val="%1.%2.%3"/>
      <w:lvlJc w:val="left"/>
      <w:pPr>
        <w:tabs>
          <w:tab w:val="num" w:pos="576"/>
        </w:tabs>
        <w:ind w:left="1296" w:hanging="720"/>
      </w:pPr>
    </w:lvl>
    <w:lvl w:ilvl="3">
      <w:start w:val="1"/>
      <w:numFmt w:val="decimal"/>
      <w:lvlText w:val="%1.%2.%3.%4"/>
      <w:lvlJc w:val="left"/>
      <w:pPr>
        <w:tabs>
          <w:tab w:val="num" w:pos="576"/>
        </w:tabs>
        <w:ind w:left="1440" w:hanging="864"/>
      </w:pPr>
    </w:lvl>
    <w:lvl w:ilvl="4">
      <w:start w:val="1"/>
      <w:numFmt w:val="decimal"/>
      <w:lvlText w:val="%1.%2.%3.%4.%5"/>
      <w:lvlJc w:val="left"/>
      <w:pPr>
        <w:tabs>
          <w:tab w:val="num" w:pos="576"/>
        </w:tabs>
        <w:ind w:left="1584" w:hanging="1008"/>
      </w:pPr>
    </w:lvl>
    <w:lvl w:ilvl="5">
      <w:start w:val="1"/>
      <w:numFmt w:val="decimal"/>
      <w:lvlText w:val="%1.%2.%3.%4.%5.%6"/>
      <w:lvlJc w:val="left"/>
      <w:pPr>
        <w:tabs>
          <w:tab w:val="num" w:pos="576"/>
        </w:tabs>
        <w:ind w:left="1728" w:hanging="1152"/>
      </w:pPr>
    </w:lvl>
    <w:lvl w:ilvl="6">
      <w:start w:val="1"/>
      <w:numFmt w:val="decimal"/>
      <w:lvlText w:val="%1.%2.%3.%4.%5.%6.%7"/>
      <w:lvlJc w:val="left"/>
      <w:pPr>
        <w:tabs>
          <w:tab w:val="num" w:pos="576"/>
        </w:tabs>
        <w:ind w:left="1872" w:hanging="1296"/>
      </w:pPr>
    </w:lvl>
    <w:lvl w:ilvl="7">
      <w:start w:val="1"/>
      <w:numFmt w:val="decimal"/>
      <w:lvlText w:val="%1.%2.%3.%4.%5.%6.%7.%8"/>
      <w:lvlJc w:val="left"/>
      <w:pPr>
        <w:tabs>
          <w:tab w:val="num" w:pos="576"/>
        </w:tabs>
        <w:ind w:left="2016" w:hanging="1440"/>
      </w:pPr>
    </w:lvl>
    <w:lvl w:ilvl="8">
      <w:start w:val="1"/>
      <w:numFmt w:val="decimal"/>
      <w:lvlText w:val="%1.%2.%3.%4.%5.%6.%7.%8.%9"/>
      <w:lvlJc w:val="left"/>
      <w:pPr>
        <w:tabs>
          <w:tab w:val="num" w:pos="576"/>
        </w:tabs>
        <w:ind w:left="2160" w:hanging="1584"/>
      </w:pPr>
    </w:lvl>
  </w:abstractNum>
  <w:abstractNum w:abstractNumId="1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3">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4">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1"/>
    <w:lvlOverride w:ilvl="0">
      <w:startOverride w:val="1"/>
    </w:lvlOverride>
  </w:num>
  <w:num w:numId="16">
    <w:abstractNumId w:val="11"/>
  </w:num>
  <w:num w:numId="17">
    <w:abstractNumId w:val="11"/>
  </w:num>
  <w:num w:numId="18">
    <w:abstractNumId w:val="11"/>
  </w:num>
</w:numbering>
</file>

<file path=word/settings.xml><?xml version="1.0" encoding="utf-8"?>
<w:settings xmlns:w="http://schemas.openxmlformats.org/wordprocessingml/2006/main">
  <w:zoom w:percent="100"/>
  <w:trackRevisions/>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A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de-AT" w:eastAsia="de-AT" w:bidi="ar-SA"/>
      </w:rPr>
    </w:rPrDefault>
    <w:pPrDefault>
      <w:pPr>
        <w:suppressAutoHyphens w:val="true"/>
      </w:pPr>
    </w:pPrDefault>
  </w:docDefaults>
  <w:latentStyles w:defLockedState="0" w:defUIPriority="99" w:defSemiHidden="0" w:defUnhideWhenUsed="0" w:defQFormat="0" w:count="376">
    <w:lsdException w:name="Normal" w:uiPriority="9"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2" w:semiHidden="1" w:unhideWhenUsed="1" w:qFormat="1"/>
    <w:lsdException w:name="heading 6" w:uiPriority="2" w:semiHidden="1" w:unhideWhenUsed="1" w:qFormat="1"/>
    <w:lsdException w:name="heading 7" w:uiPriority="98" w:semiHidden="1" w:unhideWhenUsed="1" w:qFormat="1"/>
    <w:lsdException w:name="heading 8" w:uiPriority="98" w:semiHidden="1" w:unhideWhenUsed="1" w:qFormat="1"/>
    <w:lsdException w:name="heading 9" w:uiPriority="98"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79"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
    <w:qFormat/>
    <w:rsid w:val="00b41ce7"/>
    <w:pPr>
      <w:widowControl/>
      <w:tabs>
        <w:tab w:val="clear" w:pos="708"/>
        <w:tab w:val="left" w:pos="851" w:leader="none"/>
        <w:tab w:val="left" w:pos="1276" w:leader="none"/>
        <w:tab w:val="left" w:pos="1701" w:leader="none"/>
        <w:tab w:val="right" w:pos="9072" w:leader="none"/>
      </w:tabs>
      <w:suppressAutoHyphens w:val="true"/>
      <w:bidi w:val="0"/>
      <w:spacing w:lineRule="atLeast" w:line="240" w:before="0" w:after="0"/>
      <w:jc w:val="left"/>
    </w:pPr>
    <w:rPr>
      <w:rFonts w:ascii="Arial" w:hAnsi="Arial" w:eastAsia="Calibri" w:cs="" w:cstheme="minorBidi" w:eastAsiaTheme="minorHAnsi"/>
      <w:color w:val="auto"/>
      <w:kern w:val="0"/>
      <w:sz w:val="20"/>
      <w:szCs w:val="22"/>
      <w:lang w:val="en-GB" w:eastAsia="en-US" w:bidi="ar-SA"/>
    </w:rPr>
  </w:style>
  <w:style w:type="paragraph" w:styleId="Heading1">
    <w:name w:val="Heading 1"/>
    <w:basedOn w:val="Normal"/>
    <w:next w:val="TextBody"/>
    <w:link w:val="Heading1Char"/>
    <w:uiPriority w:val="9"/>
    <w:qFormat/>
    <w:rsid w:val="00b41ce7"/>
    <w:pPr>
      <w:keepNext w:val="true"/>
      <w:keepLines/>
      <w:numPr>
        <w:ilvl w:val="0"/>
        <w:numId w:val="1"/>
      </w:numPr>
      <w:tabs>
        <w:tab w:val="clear" w:pos="851"/>
        <w:tab w:val="clear" w:pos="1276"/>
        <w:tab w:val="clear" w:pos="1701"/>
        <w:tab w:val="clear" w:pos="9072"/>
        <w:tab w:val="left" w:pos="1134" w:leader="none"/>
      </w:tabs>
      <w:spacing w:lineRule="atLeast" w:line="360" w:before="480" w:after="240"/>
      <w:outlineLvl w:val="0"/>
    </w:pPr>
    <w:rPr>
      <w:rFonts w:eastAsia="" w:cs="" w:cstheme="majorBidi" w:eastAsiaTheme="majorEastAsia"/>
      <w:bCs/>
      <w:color w:val="005A8C"/>
      <w:sz w:val="28"/>
      <w:szCs w:val="28"/>
    </w:rPr>
  </w:style>
  <w:style w:type="paragraph" w:styleId="Heading2">
    <w:name w:val="Heading 2"/>
    <w:basedOn w:val="Normal"/>
    <w:next w:val="TextBody"/>
    <w:link w:val="Heading2Char"/>
    <w:uiPriority w:val="9"/>
    <w:qFormat/>
    <w:rsid w:val="00b41ce7"/>
    <w:pPr>
      <w:keepNext w:val="true"/>
      <w:keepLines/>
      <w:numPr>
        <w:ilvl w:val="1"/>
        <w:numId w:val="1"/>
      </w:numPr>
      <w:tabs>
        <w:tab w:val="clear" w:pos="851"/>
        <w:tab w:val="clear" w:pos="1276"/>
        <w:tab w:val="clear" w:pos="1701"/>
        <w:tab w:val="clear" w:pos="9072"/>
        <w:tab w:val="left" w:pos="1134" w:leader="none"/>
      </w:tabs>
      <w:spacing w:lineRule="atLeast" w:line="360" w:before="480" w:after="240"/>
      <w:outlineLvl w:val="1"/>
    </w:pPr>
    <w:rPr>
      <w:rFonts w:eastAsia="" w:cs="" w:cstheme="majorBidi" w:eastAsiaTheme="majorEastAsia"/>
      <w:bCs/>
      <w:color w:val="4F81BD" w:themeColor="accent1"/>
      <w:sz w:val="28"/>
      <w:szCs w:val="26"/>
    </w:rPr>
  </w:style>
  <w:style w:type="paragraph" w:styleId="Heading3">
    <w:name w:val="Heading 3"/>
    <w:basedOn w:val="Normal"/>
    <w:next w:val="TextBody"/>
    <w:link w:val="Heading3Char"/>
    <w:uiPriority w:val="9"/>
    <w:qFormat/>
    <w:rsid w:val="00b41ce7"/>
    <w:pPr>
      <w:keepNext w:val="true"/>
      <w:keepLines/>
      <w:numPr>
        <w:ilvl w:val="2"/>
        <w:numId w:val="1"/>
      </w:numPr>
      <w:tabs>
        <w:tab w:val="clear" w:pos="851"/>
        <w:tab w:val="clear" w:pos="1276"/>
        <w:tab w:val="clear" w:pos="1701"/>
        <w:tab w:val="clear" w:pos="9072"/>
        <w:tab w:val="left" w:pos="1134" w:leader="none"/>
      </w:tabs>
      <w:spacing w:lineRule="atLeast" w:line="280" w:before="480" w:after="120"/>
      <w:outlineLvl w:val="2"/>
    </w:pPr>
    <w:rPr>
      <w:bCs/>
      <w:color w:val="4F81BD" w:themeColor="accent1"/>
      <w:sz w:val="24"/>
    </w:rPr>
  </w:style>
  <w:style w:type="paragraph" w:styleId="Heading4">
    <w:name w:val="Heading 4"/>
    <w:basedOn w:val="Heading3"/>
    <w:next w:val="TextBody"/>
    <w:link w:val="Heading4Char"/>
    <w:qFormat/>
    <w:rsid w:val="00b41ce7"/>
    <w:pPr>
      <w:numPr>
        <w:ilvl w:val="3"/>
        <w:numId w:val="1"/>
      </w:numPr>
      <w:spacing w:before="480" w:after="0"/>
      <w:outlineLvl w:val="3"/>
    </w:pPr>
    <w:rPr>
      <w:rFonts w:eastAsia="Times New Roman" w:cs="Times New Roman"/>
      <w:szCs w:val="20"/>
      <w:lang w:eastAsia="da-DK"/>
    </w:rPr>
  </w:style>
  <w:style w:type="paragraph" w:styleId="Heading5">
    <w:name w:val="Heading 5"/>
    <w:basedOn w:val="TextBody"/>
    <w:next w:val="TextBody"/>
    <w:link w:val="Heading5Char"/>
    <w:uiPriority w:val="2"/>
    <w:qFormat/>
    <w:rsid w:val="00b41ce7"/>
    <w:pPr>
      <w:keepNext w:val="true"/>
      <w:keepLines/>
      <w:tabs>
        <w:tab w:val="clear" w:pos="1559"/>
        <w:tab w:val="clear" w:pos="1985"/>
        <w:tab w:val="clear" w:pos="9072"/>
      </w:tabs>
      <w:spacing w:lineRule="atLeast" w:line="260" w:before="240" w:after="0"/>
      <w:outlineLvl w:val="4"/>
    </w:pPr>
    <w:rPr>
      <w:rFonts w:eastAsia="" w:cs="" w:cstheme="majorBidi" w:eastAsiaTheme="majorEastAsia"/>
      <w:color w:val="4F81BD" w:themeColor="accent1"/>
      <w:sz w:val="22"/>
    </w:rPr>
  </w:style>
  <w:style w:type="paragraph" w:styleId="Heading6">
    <w:name w:val="Heading 6"/>
    <w:basedOn w:val="TextBody"/>
    <w:next w:val="TextBody"/>
    <w:link w:val="Heading6Char"/>
    <w:uiPriority w:val="2"/>
    <w:qFormat/>
    <w:rsid w:val="00b41ce7"/>
    <w:pPr>
      <w:keepNext w:val="true"/>
      <w:keepLines/>
      <w:tabs>
        <w:tab w:val="clear" w:pos="1559"/>
        <w:tab w:val="clear" w:pos="1985"/>
        <w:tab w:val="clear" w:pos="9072"/>
      </w:tabs>
      <w:spacing w:before="240" w:after="0"/>
      <w:outlineLvl w:val="5"/>
    </w:pPr>
    <w:rPr>
      <w:rFonts w:eastAsia="" w:cs="" w:cstheme="majorBidi" w:eastAsiaTheme="majorEastAsia"/>
      <w:i/>
      <w:iCs/>
      <w:color w:val="4F81BD" w:themeColor="accent1"/>
    </w:rPr>
  </w:style>
  <w:style w:type="paragraph" w:styleId="Heading7">
    <w:name w:val="Heading 7"/>
    <w:basedOn w:val="Normal"/>
    <w:next w:val="Normal"/>
    <w:link w:val="Heading7Char"/>
    <w:uiPriority w:val="98"/>
    <w:qFormat/>
    <w:rsid w:val="00b41ce7"/>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8"/>
    <w:qFormat/>
    <w:rsid w:val="00b41ce7"/>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8"/>
    <w:qFormat/>
    <w:rsid w:val="00b41ce7"/>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qFormat/>
    <w:rsid w:val="00b41ce7"/>
    <w:rPr>
      <w:color w:val="8064A2" w:themeColor="accent4"/>
      <w:u w:val="none"/>
    </w:rPr>
  </w:style>
  <w:style w:type="character" w:styleId="Strong">
    <w:name w:val="Strong"/>
    <w:qFormat/>
    <w:rsid w:val="004f7073"/>
    <w:rPr>
      <w:rFonts w:cs="Times New Roman"/>
      <w:b/>
      <w:bCs/>
    </w:rPr>
  </w:style>
  <w:style w:type="character" w:styleId="FootnoteCharacters">
    <w:name w:val="Footnote Characters"/>
    <w:basedOn w:val="DefaultParagraphFont"/>
    <w:uiPriority w:val="99"/>
    <w:semiHidden/>
    <w:unhideWhenUsed/>
    <w:qFormat/>
    <w:rsid w:val="00af577b"/>
    <w:rPr>
      <w:vertAlign w:val="superscript"/>
    </w:rPr>
  </w:style>
  <w:style w:type="character" w:styleId="FootnoteAnchor" w:customStyle="1">
    <w:name w:val="Footnote Anchor"/>
    <w:rPr>
      <w:vertAlign w:val="superscript"/>
    </w:rPr>
  </w:style>
  <w:style w:type="character" w:styleId="TextkrperZchn" w:customStyle="1">
    <w:name w:val="Textkörper Zchn"/>
    <w:uiPriority w:val="99"/>
    <w:semiHidden/>
    <w:qFormat/>
    <w:rsid w:val="004f7073"/>
    <w:rPr>
      <w:rFonts w:ascii="Times New Roman" w:hAnsi="Times New Roman" w:eastAsia="Times New Roman" w:cs="Times New Roman"/>
      <w:sz w:val="24"/>
      <w:szCs w:val="20"/>
      <w:lang w:val="de-DE" w:eastAsia="ar-SA"/>
    </w:rPr>
  </w:style>
  <w:style w:type="character" w:styleId="FootnoteTextChar" w:customStyle="1">
    <w:name w:val="Footnote Text Char"/>
    <w:link w:val="FootnoteText"/>
    <w:uiPriority w:val="99"/>
    <w:semiHidden/>
    <w:qFormat/>
    <w:rsid w:val="004f7073"/>
    <w:rPr>
      <w:rFonts w:ascii="Times New Roman" w:hAnsi="Times New Roman" w:eastAsia="Times New Roman" w:cs="Times New Roman"/>
      <w:sz w:val="16"/>
      <w:szCs w:val="20"/>
      <w:lang w:val="de-DE" w:eastAsia="ar-SA"/>
    </w:rPr>
  </w:style>
  <w:style w:type="character" w:styleId="BodyTextChar" w:customStyle="1">
    <w:name w:val="Body Text Char"/>
    <w:basedOn w:val="DefaultParagraphFont"/>
    <w:link w:val="BodyText"/>
    <w:qFormat/>
    <w:rsid w:val="00481c44"/>
    <w:rPr>
      <w:rFonts w:ascii="Arial" w:hAnsi="Arial" w:eastAsia="Calibri" w:cs="" w:cstheme="minorBidi" w:eastAsiaTheme="minorHAnsi"/>
      <w:szCs w:val="22"/>
      <w:lang w:val="en-GB" w:eastAsia="en-US"/>
    </w:rPr>
  </w:style>
  <w:style w:type="character" w:styleId="BalloonTextChar" w:customStyle="1">
    <w:name w:val="Balloon Text Char"/>
    <w:basedOn w:val="DefaultParagraphFont"/>
    <w:link w:val="BalloonText"/>
    <w:uiPriority w:val="99"/>
    <w:semiHidden/>
    <w:qFormat/>
    <w:rsid w:val="00b41ce7"/>
    <w:rPr>
      <w:rFonts w:ascii="Tahoma" w:hAnsi="Tahoma" w:eastAsia="Calibri" w:cs="Tahoma" w:eastAsiaTheme="minorHAnsi"/>
      <w:sz w:val="16"/>
      <w:szCs w:val="16"/>
      <w:lang w:val="en-GB" w:eastAsia="en-US"/>
    </w:rPr>
  </w:style>
  <w:style w:type="character" w:styleId="HeaderChar" w:customStyle="1">
    <w:name w:val="Header Char"/>
    <w:basedOn w:val="DefaultParagraphFont"/>
    <w:link w:val="Header"/>
    <w:qFormat/>
    <w:rsid w:val="00b41ce7"/>
    <w:rPr>
      <w:rFonts w:ascii="Arial" w:hAnsi="Arial" w:eastAsia="Calibri" w:cs="" w:cstheme="minorBidi" w:eastAsiaTheme="minorHAnsi"/>
      <w:szCs w:val="22"/>
      <w:lang w:val="en-GB" w:eastAsia="en-US"/>
    </w:rPr>
  </w:style>
  <w:style w:type="character" w:styleId="FooterChar" w:customStyle="1">
    <w:name w:val="Footer Char"/>
    <w:basedOn w:val="DefaultParagraphFont"/>
    <w:link w:val="Footer"/>
    <w:uiPriority w:val="79"/>
    <w:qFormat/>
    <w:rsid w:val="00b41ce7"/>
    <w:rPr>
      <w:rFonts w:ascii="Arial" w:hAnsi="Arial" w:eastAsia="Calibri" w:cs="" w:cstheme="minorBidi" w:eastAsiaTheme="minorHAnsi"/>
      <w:szCs w:val="22"/>
      <w:lang w:val="en-GB" w:eastAsia="en-US"/>
    </w:rPr>
  </w:style>
  <w:style w:type="character" w:styleId="Pagenumber">
    <w:name w:val="page number"/>
    <w:basedOn w:val="DefaultParagraphFont"/>
    <w:qFormat/>
    <w:rsid w:val="00b41ce7"/>
    <w:rPr>
      <w:rFonts w:ascii="Arial" w:hAnsi="Arial"/>
      <w:sz w:val="22"/>
    </w:rPr>
  </w:style>
  <w:style w:type="character" w:styleId="PlaceholderText">
    <w:name w:val="Placeholder Text"/>
    <w:uiPriority w:val="99"/>
    <w:semiHidden/>
    <w:qFormat/>
    <w:rsid w:val="00ba35b3"/>
    <w:rPr>
      <w:color w:val="808080"/>
    </w:rPr>
  </w:style>
  <w:style w:type="character" w:styleId="DropDown" w:customStyle="1">
    <w:name w:val="DropDown"/>
    <w:uiPriority w:val="1"/>
    <w:qFormat/>
    <w:rsid w:val="00ba35b3"/>
    <w:rPr>
      <w:rFonts w:ascii="Calibri" w:hAnsi="Calibri"/>
      <w:sz w:val="20"/>
    </w:rPr>
  </w:style>
  <w:style w:type="character" w:styleId="Annotationreference">
    <w:name w:val="annotation reference"/>
    <w:uiPriority w:val="99"/>
    <w:semiHidden/>
    <w:unhideWhenUsed/>
    <w:qFormat/>
    <w:rsid w:val="00857e56"/>
    <w:rPr>
      <w:sz w:val="16"/>
      <w:szCs w:val="16"/>
    </w:rPr>
  </w:style>
  <w:style w:type="character" w:styleId="CommentTextChar" w:customStyle="1">
    <w:name w:val="Comment Text Char"/>
    <w:link w:val="CommentText"/>
    <w:uiPriority w:val="99"/>
    <w:qFormat/>
    <w:rsid w:val="00857e56"/>
    <w:rPr>
      <w:rFonts w:ascii="Times New Roman" w:hAnsi="Times New Roman" w:eastAsia="Times New Roman" w:cs="Times New Roman"/>
      <w:sz w:val="20"/>
      <w:szCs w:val="20"/>
      <w:lang w:val="de-DE" w:eastAsia="ar-SA"/>
    </w:rPr>
  </w:style>
  <w:style w:type="character" w:styleId="CommentSubjectChar" w:customStyle="1">
    <w:name w:val="Comment Subject Char"/>
    <w:link w:val="CommentSubject"/>
    <w:uiPriority w:val="99"/>
    <w:semiHidden/>
    <w:qFormat/>
    <w:rsid w:val="00857e56"/>
    <w:rPr>
      <w:rFonts w:ascii="Times New Roman" w:hAnsi="Times New Roman" w:eastAsia="Times New Roman" w:cs="Times New Roman"/>
      <w:b/>
      <w:bCs/>
      <w:sz w:val="20"/>
      <w:szCs w:val="20"/>
      <w:lang w:val="de-DE" w:eastAsia="ar-SA"/>
    </w:rPr>
  </w:style>
  <w:style w:type="character" w:styleId="Heading1Char" w:customStyle="1">
    <w:name w:val="Heading 1 Char"/>
    <w:basedOn w:val="DefaultParagraphFont"/>
    <w:link w:val="Heading1"/>
    <w:uiPriority w:val="9"/>
    <w:qFormat/>
    <w:rsid w:val="00b41ce7"/>
    <w:rPr>
      <w:rFonts w:ascii="Arial" w:hAnsi="Arial" w:eastAsia="" w:cs="" w:cstheme="majorBidi" w:eastAsiaTheme="majorEastAsia"/>
      <w:bCs/>
      <w:color w:val="005A8C"/>
      <w:sz w:val="28"/>
      <w:szCs w:val="28"/>
      <w:lang w:val="en-GB" w:eastAsia="en-US"/>
    </w:rPr>
  </w:style>
  <w:style w:type="character" w:styleId="Heading2Char" w:customStyle="1">
    <w:name w:val="Heading 2 Char"/>
    <w:basedOn w:val="DefaultParagraphFont"/>
    <w:link w:val="Heading2"/>
    <w:uiPriority w:val="9"/>
    <w:qFormat/>
    <w:rsid w:val="00b41ce7"/>
    <w:rPr>
      <w:rFonts w:ascii="Arial" w:hAnsi="Arial" w:eastAsia="" w:cs="" w:cstheme="majorBidi" w:eastAsiaTheme="majorEastAsia"/>
      <w:bCs/>
      <w:color w:val="4F81BD" w:themeColor="accent1"/>
      <w:sz w:val="28"/>
      <w:szCs w:val="26"/>
      <w:lang w:val="en-GB" w:eastAsia="en-US"/>
    </w:rPr>
  </w:style>
  <w:style w:type="character" w:styleId="Kommentarzeichen1" w:customStyle="1">
    <w:name w:val="Kommentarzeichen1"/>
    <w:qFormat/>
    <w:rsid w:val="00277468"/>
    <w:rPr>
      <w:rFonts w:ascii="Arial" w:hAnsi="Arial"/>
      <w:sz w:val="16"/>
    </w:rPr>
  </w:style>
  <w:style w:type="character" w:styleId="VisitedInternetLink">
    <w:name w:val="FollowedHyperlink"/>
    <w:basedOn w:val="DefaultParagraphFont"/>
    <w:uiPriority w:val="99"/>
    <w:semiHidden/>
    <w:unhideWhenUsed/>
    <w:rsid w:val="00b41ce7"/>
    <w:rPr>
      <w:color w:val="800080" w:themeColor="followedHyperlink"/>
      <w:u w:val="single"/>
    </w:rPr>
  </w:style>
  <w:style w:type="character" w:styleId="Heading3Char" w:customStyle="1">
    <w:name w:val="Heading 3 Char"/>
    <w:basedOn w:val="DefaultParagraphFont"/>
    <w:link w:val="Heading3"/>
    <w:uiPriority w:val="9"/>
    <w:qFormat/>
    <w:rsid w:val="00b41ce7"/>
    <w:rPr>
      <w:rFonts w:ascii="Arial" w:hAnsi="Arial" w:eastAsia="Calibri" w:cs="" w:cstheme="minorBidi" w:eastAsiaTheme="minorHAnsi"/>
      <w:bCs/>
      <w:color w:val="4F81BD" w:themeColor="accent1"/>
      <w:sz w:val="24"/>
      <w:szCs w:val="22"/>
      <w:lang w:val="en-GB" w:eastAsia="en-US"/>
    </w:rPr>
  </w:style>
  <w:style w:type="character" w:styleId="Heading4Char" w:customStyle="1">
    <w:name w:val="Heading 4 Char"/>
    <w:basedOn w:val="DefaultParagraphFont"/>
    <w:link w:val="Heading4"/>
    <w:qFormat/>
    <w:rsid w:val="00b41ce7"/>
    <w:rPr>
      <w:rFonts w:ascii="Arial" w:hAnsi="Arial" w:eastAsia="Times New Roman"/>
      <w:bCs/>
      <w:color w:val="4F81BD" w:themeColor="accent1"/>
      <w:sz w:val="24"/>
      <w:lang w:val="en-GB" w:eastAsia="da-DK"/>
    </w:rPr>
  </w:style>
  <w:style w:type="character" w:styleId="Heading5Char" w:customStyle="1">
    <w:name w:val="Heading 5 Char"/>
    <w:basedOn w:val="DefaultParagraphFont"/>
    <w:link w:val="Heading5"/>
    <w:uiPriority w:val="2"/>
    <w:qFormat/>
    <w:rsid w:val="00b41ce7"/>
    <w:rPr>
      <w:rFonts w:ascii="Arial" w:hAnsi="Arial" w:eastAsia="" w:cs="" w:cstheme="majorBidi" w:eastAsiaTheme="majorEastAsia"/>
      <w:color w:val="4F81BD" w:themeColor="accent1"/>
      <w:sz w:val="22"/>
      <w:szCs w:val="22"/>
      <w:lang w:val="en-GB" w:eastAsia="en-US"/>
    </w:rPr>
  </w:style>
  <w:style w:type="character" w:styleId="Heading6Char" w:customStyle="1">
    <w:name w:val="Heading 6 Char"/>
    <w:basedOn w:val="DefaultParagraphFont"/>
    <w:link w:val="Heading6"/>
    <w:uiPriority w:val="2"/>
    <w:qFormat/>
    <w:rsid w:val="00b41ce7"/>
    <w:rPr>
      <w:rFonts w:ascii="Arial" w:hAnsi="Arial" w:eastAsia="" w:cs="" w:cstheme="majorBidi" w:eastAsiaTheme="majorEastAsia"/>
      <w:i/>
      <w:iCs/>
      <w:color w:val="4F81BD" w:themeColor="accent1"/>
      <w:szCs w:val="22"/>
      <w:lang w:val="en-GB" w:eastAsia="en-US"/>
    </w:rPr>
  </w:style>
  <w:style w:type="character" w:styleId="Heading7Char" w:customStyle="1">
    <w:name w:val="Heading 7 Char"/>
    <w:basedOn w:val="DefaultParagraphFont"/>
    <w:link w:val="Heading7"/>
    <w:uiPriority w:val="98"/>
    <w:qFormat/>
    <w:rsid w:val="00b41ce7"/>
    <w:rPr>
      <w:rFonts w:ascii="Cambria" w:hAnsi="Cambria" w:eastAsia="" w:cs="" w:asciiTheme="majorHAnsi" w:cstheme="majorBidi" w:eastAsiaTheme="majorEastAsia" w:hAnsiTheme="majorHAnsi"/>
      <w:i/>
      <w:iCs/>
      <w:color w:val="404040" w:themeColor="text1" w:themeTint="bf"/>
      <w:szCs w:val="22"/>
      <w:lang w:val="en-GB" w:eastAsia="en-US"/>
    </w:rPr>
  </w:style>
  <w:style w:type="character" w:styleId="Heading8Char" w:customStyle="1">
    <w:name w:val="Heading 8 Char"/>
    <w:basedOn w:val="DefaultParagraphFont"/>
    <w:link w:val="Heading8"/>
    <w:uiPriority w:val="98"/>
    <w:qFormat/>
    <w:rsid w:val="00b41ce7"/>
    <w:rPr>
      <w:rFonts w:ascii="Cambria" w:hAnsi="Cambria" w:eastAsia="" w:cs="" w:asciiTheme="majorHAnsi" w:cstheme="majorBidi" w:eastAsiaTheme="majorEastAsia" w:hAnsiTheme="majorHAnsi"/>
      <w:color w:val="404040" w:themeColor="text1" w:themeTint="bf"/>
      <w:lang w:val="en-GB" w:eastAsia="en-US"/>
    </w:rPr>
  </w:style>
  <w:style w:type="character" w:styleId="Heading9Char" w:customStyle="1">
    <w:name w:val="Heading 9 Char"/>
    <w:basedOn w:val="DefaultParagraphFont"/>
    <w:link w:val="Heading9"/>
    <w:uiPriority w:val="98"/>
    <w:qFormat/>
    <w:rsid w:val="00b41ce7"/>
    <w:rPr>
      <w:rFonts w:ascii="Cambria" w:hAnsi="Cambria" w:eastAsia="" w:cs="" w:asciiTheme="majorHAnsi" w:cstheme="majorBidi" w:eastAsiaTheme="majorEastAsia" w:hAnsiTheme="majorHAnsi"/>
      <w:i/>
      <w:iCs/>
      <w:color w:val="404040" w:themeColor="text1" w:themeTint="bf"/>
      <w:lang w:val="en-GB" w:eastAsia="en-US"/>
    </w:rPr>
  </w:style>
  <w:style w:type="character" w:styleId="QuoteChar" w:customStyle="1">
    <w:name w:val="Quote Char"/>
    <w:basedOn w:val="DefaultParagraphFont"/>
    <w:link w:val="Quote"/>
    <w:uiPriority w:val="8"/>
    <w:qFormat/>
    <w:rsid w:val="00b41ce7"/>
    <w:rPr>
      <w:rFonts w:ascii="Arial" w:hAnsi="Arial" w:eastAsia="Calibri" w:cs="" w:cstheme="minorBidi" w:eastAsiaTheme="minorHAnsi"/>
      <w:i/>
      <w:iCs/>
      <w:color w:val="51626F"/>
      <w:szCs w:val="22"/>
      <w:lang w:val="en-GB" w:eastAsia="en-US"/>
    </w:rPr>
  </w:style>
  <w:style w:type="character" w:styleId="TitleChar" w:customStyle="1">
    <w:name w:val="Title Char"/>
    <w:basedOn w:val="DefaultParagraphFont"/>
    <w:link w:val="Title"/>
    <w:uiPriority w:val="99"/>
    <w:qFormat/>
    <w:rsid w:val="00b41ce7"/>
    <w:rPr>
      <w:rFonts w:ascii="Arial" w:hAnsi="Arial" w:eastAsia="" w:cs="" w:cstheme="majorBidi" w:eastAsiaTheme="majorEastAsia"/>
      <w:color w:val="51626F"/>
      <w:spacing w:val="5"/>
      <w:kern w:val="2"/>
      <w:sz w:val="36"/>
      <w:szCs w:val="52"/>
      <w:lang w:val="en-GB" w:eastAsia="en-US"/>
    </w:rPr>
  </w:style>
  <w:style w:type="character" w:styleId="CaptionChar" w:customStyle="1">
    <w:name w:val="Caption Char"/>
    <w:link w:val="Caption"/>
    <w:qFormat/>
    <w:locked/>
    <w:rsid w:val="00481c44"/>
    <w:rPr>
      <w:rFonts w:ascii="Arial" w:hAnsi="Arial" w:eastAsia="Calibri" w:cs="" w:cstheme="minorBidi" w:eastAsiaTheme="minorHAnsi"/>
      <w:b/>
      <w:bCs/>
      <w:color w:val="005A8C"/>
      <w:sz w:val="16"/>
      <w:szCs w:val="16"/>
      <w:lang w:val="en-GB" w:eastAsia="en-US"/>
    </w:rPr>
  </w:style>
  <w:style w:type="character" w:styleId="ESATextZchn" w:customStyle="1">
    <w:name w:val="ESA Text Zchn"/>
    <w:basedOn w:val="DefaultParagraphFont"/>
    <w:link w:val="ESAText"/>
    <w:qFormat/>
    <w:rsid w:val="00d32745"/>
    <w:rPr>
      <w:rFonts w:eastAsia="Calibri" w:cs="Arial" w:eastAsiaTheme="minorHAnsi"/>
      <w:sz w:val="22"/>
      <w:szCs w:val="22"/>
      <w:lang w:val="en-US" w:eastAsia="en-US"/>
    </w:rPr>
  </w:style>
  <w:style w:type="character" w:styleId="EndnoteCharacters" w:customStyle="1">
    <w:name w:val="Endnote Characters"/>
    <w:qFormat/>
    <w:rPr/>
  </w:style>
  <w:style w:type="character" w:styleId="Bullets" w:customStyle="1">
    <w:name w:val="Bullets"/>
    <w:qFormat/>
    <w:rPr>
      <w:rFonts w:ascii="OpenSymbol" w:hAnsi="OpenSymbol" w:eastAsia="OpenSymbol" w:cs="OpenSymbol"/>
    </w:rPr>
  </w:style>
  <w:style w:type="character" w:styleId="Emphasis">
    <w:name w:val="Emphasis"/>
    <w:basedOn w:val="DefaultParagraphFont"/>
    <w:uiPriority w:val="20"/>
    <w:qFormat/>
    <w:rsid w:val="00af577b"/>
    <w:rPr>
      <w:i/>
      <w:iCs/>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rsid w:val="00481c44"/>
    <w:pPr>
      <w:tabs>
        <w:tab w:val="clear" w:pos="851"/>
        <w:tab w:val="clear" w:pos="1276"/>
        <w:tab w:val="clear" w:pos="1701"/>
        <w:tab w:val="left" w:pos="1559" w:leader="none"/>
        <w:tab w:val="left" w:pos="1985" w:leader="none"/>
        <w:tab w:val="right" w:pos="9072" w:leader="none"/>
      </w:tabs>
      <w:spacing w:before="0" w:after="20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TextBody"/>
    <w:link w:val="CaptionChar"/>
    <w:qFormat/>
    <w:rsid w:val="008a1708"/>
    <w:pPr>
      <w:tabs>
        <w:tab w:val="clear" w:pos="851"/>
        <w:tab w:val="clear" w:pos="1276"/>
        <w:tab w:val="clear" w:pos="1701"/>
        <w:tab w:val="clear" w:pos="9072"/>
        <w:tab w:val="left" w:pos="2268" w:leader="none"/>
      </w:tabs>
      <w:spacing w:lineRule="atLeast" w:line="220" w:before="0" w:after="200"/>
    </w:pPr>
    <w:rPr>
      <w:b/>
      <w:bCs/>
      <w:color w:val="005A8C"/>
      <w:sz w:val="16"/>
      <w:szCs w:val="16"/>
    </w:rPr>
  </w:style>
  <w:style w:type="paragraph" w:styleId="Footnote">
    <w:name w:val="Footnote Text"/>
    <w:basedOn w:val="Normal"/>
    <w:link w:val="FootnoteTextChar"/>
    <w:uiPriority w:val="99"/>
    <w:semiHidden/>
    <w:rsid w:val="004f7073"/>
    <w:pPr>
      <w:keepLines/>
      <w:spacing w:lineRule="atLeast" w:line="200"/>
    </w:pPr>
    <w:rPr>
      <w:sz w:val="16"/>
    </w:rPr>
  </w:style>
  <w:style w:type="paragraph" w:styleId="BeschriftungProposal" w:customStyle="1">
    <w:name w:val="Beschriftung_Proposal"/>
    <w:basedOn w:val="Normal"/>
    <w:qFormat/>
    <w:rsid w:val="004f7073"/>
    <w:pPr>
      <w:widowControl w:val="false"/>
      <w:tabs>
        <w:tab w:val="left" w:pos="851" w:leader="none"/>
        <w:tab w:val="left" w:pos="1134" w:leader="none"/>
        <w:tab w:val="left" w:pos="1276" w:leader="none"/>
        <w:tab w:val="left" w:pos="1701" w:leader="none"/>
        <w:tab w:val="right" w:pos="9072" w:leader="none"/>
      </w:tabs>
    </w:pPr>
    <w:rPr>
      <w:rFonts w:cs="Arial"/>
      <w:i/>
      <w:iCs/>
      <w:lang w:val="en-US"/>
    </w:rPr>
  </w:style>
  <w:style w:type="paragraph" w:styleId="ListParagraph">
    <w:name w:val="List Paragraph"/>
    <w:basedOn w:val="Normal"/>
    <w:uiPriority w:val="34"/>
    <w:qFormat/>
    <w:rsid w:val="004f7073"/>
    <w:pPr>
      <w:ind w:left="720" w:hanging="0"/>
    </w:pPr>
    <w:rPr/>
  </w:style>
  <w:style w:type="paragraph" w:styleId="BalloonText">
    <w:name w:val="Balloon Text"/>
    <w:basedOn w:val="Normal"/>
    <w:link w:val="BalloonTextChar"/>
    <w:uiPriority w:val="99"/>
    <w:semiHidden/>
    <w:unhideWhenUsed/>
    <w:qFormat/>
    <w:rsid w:val="00b41ce7"/>
    <w:pPr>
      <w:spacing w:lineRule="auto" w:line="240"/>
    </w:pPr>
    <w:rPr>
      <w:rFonts w:ascii="Tahoma" w:hAnsi="Tahoma" w:cs="Tahoma"/>
      <w:sz w:val="16"/>
      <w:szCs w:val="16"/>
    </w:rPr>
  </w:style>
  <w:style w:type="paragraph" w:styleId="HeaderandFooter" w:customStyle="1">
    <w:name w:val="Header and Footer"/>
    <w:basedOn w:val="Normal"/>
    <w:qFormat/>
    <w:pPr/>
    <w:rPr/>
  </w:style>
  <w:style w:type="paragraph" w:styleId="Header">
    <w:name w:val="Header"/>
    <w:basedOn w:val="Normal"/>
    <w:link w:val="HeaderChar"/>
    <w:rsid w:val="00b41ce7"/>
    <w:pPr>
      <w:tabs>
        <w:tab w:val="clear" w:pos="851"/>
        <w:tab w:val="clear" w:pos="1276"/>
        <w:tab w:val="clear" w:pos="1701"/>
        <w:tab w:val="right" w:pos="9072" w:leader="none"/>
      </w:tabs>
    </w:pPr>
    <w:rPr/>
  </w:style>
  <w:style w:type="paragraph" w:styleId="Footer">
    <w:name w:val="Footer"/>
    <w:basedOn w:val="Normal"/>
    <w:link w:val="FooterChar"/>
    <w:uiPriority w:val="79"/>
    <w:rsid w:val="00b41ce7"/>
    <w:pPr>
      <w:tabs>
        <w:tab w:val="clear" w:pos="851"/>
        <w:tab w:val="clear" w:pos="1276"/>
        <w:tab w:val="clear" w:pos="1701"/>
        <w:tab w:val="right" w:pos="9072" w:leader="none"/>
      </w:tabs>
    </w:pPr>
    <w:rPr/>
  </w:style>
  <w:style w:type="paragraph" w:styleId="Cover" w:customStyle="1">
    <w:name w:val="Cover"/>
    <w:basedOn w:val="Normal"/>
    <w:qFormat/>
    <w:rsid w:val="004f7073"/>
    <w:pPr>
      <w:jc w:val="both"/>
    </w:pPr>
    <w:rPr>
      <w:sz w:val="22"/>
    </w:rPr>
  </w:style>
  <w:style w:type="paragraph" w:styleId="Annotationtext">
    <w:name w:val="annotation text"/>
    <w:basedOn w:val="Normal"/>
    <w:link w:val="CommentTextChar"/>
    <w:uiPriority w:val="99"/>
    <w:unhideWhenUsed/>
    <w:qFormat/>
    <w:rsid w:val="00857e56"/>
    <w:pPr/>
    <w:rPr/>
  </w:style>
  <w:style w:type="paragraph" w:styleId="Annotationsubject">
    <w:name w:val="annotation subject"/>
    <w:basedOn w:val="Annotationtext"/>
    <w:next w:val="Annotationtext"/>
    <w:link w:val="CommentSubjectChar"/>
    <w:uiPriority w:val="99"/>
    <w:semiHidden/>
    <w:unhideWhenUsed/>
    <w:qFormat/>
    <w:rsid w:val="00857e56"/>
    <w:pPr/>
    <w:rPr>
      <w:b/>
      <w:bCs/>
    </w:rPr>
  </w:style>
  <w:style w:type="paragraph" w:styleId="Indexheading">
    <w:name w:val="index heading"/>
    <w:basedOn w:val="Heading"/>
    <w:qFormat/>
    <w:pPr/>
    <w:rPr/>
  </w:style>
  <w:style w:type="paragraph" w:styleId="TOCHeading">
    <w:name w:val="TOC Heading"/>
    <w:basedOn w:val="Heading1"/>
    <w:next w:val="Normal"/>
    <w:uiPriority w:val="39"/>
    <w:unhideWhenUsed/>
    <w:qFormat/>
    <w:rsid w:val="0024563a"/>
    <w:pPr>
      <w:numPr>
        <w:ilvl w:val="0"/>
        <w:numId w:val="0"/>
      </w:numPr>
      <w:spacing w:lineRule="auto" w:line="276"/>
    </w:pPr>
    <w:rPr>
      <w:lang w:eastAsia="en-GB"/>
    </w:rPr>
  </w:style>
  <w:style w:type="paragraph" w:styleId="Contents1">
    <w:name w:val="TOC 1"/>
    <w:basedOn w:val="Normal"/>
    <w:next w:val="Normal"/>
    <w:autoRedefine/>
    <w:uiPriority w:val="39"/>
    <w:unhideWhenUsed/>
    <w:rsid w:val="008312de"/>
    <w:pPr>
      <w:spacing w:before="0" w:after="100"/>
    </w:pPr>
    <w:rPr/>
  </w:style>
  <w:style w:type="paragraph" w:styleId="Contents2">
    <w:name w:val="TOC 2"/>
    <w:basedOn w:val="Normal"/>
    <w:next w:val="Normal"/>
    <w:autoRedefine/>
    <w:uiPriority w:val="39"/>
    <w:unhideWhenUsed/>
    <w:rsid w:val="008312de"/>
    <w:pPr>
      <w:spacing w:before="0" w:after="100"/>
      <w:ind w:left="240" w:hanging="0"/>
    </w:pPr>
    <w:rPr/>
  </w:style>
  <w:style w:type="paragraph" w:styleId="Default" w:customStyle="1">
    <w:name w:val="Default"/>
    <w:qFormat/>
    <w:rsid w:val="00a34eac"/>
    <w:pPr>
      <w:widowControl/>
      <w:suppressAutoHyphens w:val="true"/>
      <w:bidi w:val="0"/>
      <w:spacing w:before="0" w:after="0"/>
      <w:jc w:val="left"/>
    </w:pPr>
    <w:rPr>
      <w:rFonts w:ascii="Times New Roman" w:hAnsi="Times New Roman" w:eastAsia="Times New Roman" w:cs="Times New Roman"/>
      <w:color w:val="000000"/>
      <w:kern w:val="0"/>
      <w:sz w:val="24"/>
      <w:szCs w:val="24"/>
      <w:lang w:val="de-DE" w:eastAsia="de-DE" w:bidi="ar-SA"/>
    </w:rPr>
  </w:style>
  <w:style w:type="paragraph" w:styleId="Numberlist" w:customStyle="1">
    <w:name w:val="Numberlist"/>
    <w:basedOn w:val="TextBody"/>
    <w:uiPriority w:val="2"/>
    <w:qFormat/>
    <w:rsid w:val="00b41ce7"/>
    <w:pPr>
      <w:numPr>
        <w:ilvl w:val="0"/>
        <w:numId w:val="6"/>
      </w:numPr>
      <w:tabs>
        <w:tab w:val="clear" w:pos="9072"/>
        <w:tab w:val="left" w:pos="1559" w:leader="none"/>
        <w:tab w:val="left" w:pos="1985" w:leader="none"/>
      </w:tabs>
      <w:spacing w:before="0" w:after="0"/>
    </w:pPr>
    <w:rPr/>
  </w:style>
  <w:style w:type="paragraph" w:styleId="Alphalist" w:customStyle="1">
    <w:name w:val="Alphalist"/>
    <w:basedOn w:val="Numberlist"/>
    <w:uiPriority w:val="99"/>
    <w:semiHidden/>
    <w:qFormat/>
    <w:rsid w:val="00b41ce7"/>
    <w:pPr>
      <w:numPr>
        <w:ilvl w:val="0"/>
        <w:numId w:val="0"/>
      </w:numPr>
    </w:pPr>
    <w:rPr/>
  </w:style>
  <w:style w:type="paragraph" w:styleId="AppHeadingA1" w:customStyle="1">
    <w:name w:val="AppHeadingA1"/>
    <w:basedOn w:val="Normal"/>
    <w:next w:val="TextBody"/>
    <w:uiPriority w:val="99"/>
    <w:semiHidden/>
    <w:qFormat/>
    <w:rsid w:val="00b41ce7"/>
    <w:pPr>
      <w:keepNext w:val="true"/>
      <w:tabs>
        <w:tab w:val="clear" w:pos="851"/>
        <w:tab w:val="clear" w:pos="1276"/>
        <w:tab w:val="clear" w:pos="1701"/>
        <w:tab w:val="clear" w:pos="9072"/>
        <w:tab w:val="left" w:pos="1134" w:leader="none"/>
      </w:tabs>
      <w:spacing w:lineRule="atLeast" w:line="340" w:before="560" w:after="240"/>
      <w:outlineLvl w:val="0"/>
    </w:pPr>
    <w:rPr>
      <w:rFonts w:eastAsia="Times New Roman" w:cs="Times New Roman"/>
      <w:color w:val="005A8C"/>
      <w:sz w:val="32"/>
      <w:szCs w:val="20"/>
      <w:lang w:eastAsia="da-DK"/>
    </w:rPr>
  </w:style>
  <w:style w:type="paragraph" w:styleId="BodyManual" w:customStyle="1">
    <w:name w:val="Body Manual"/>
    <w:basedOn w:val="Normal"/>
    <w:semiHidden/>
    <w:qFormat/>
    <w:rsid w:val="00b41ce7"/>
    <w:pPr>
      <w:tabs>
        <w:tab w:val="left" w:pos="851" w:leader="none"/>
        <w:tab w:val="left" w:pos="1276" w:leader="none"/>
        <w:tab w:val="left" w:pos="1701" w:leader="none"/>
        <w:tab w:val="left" w:pos="2126" w:leader="none"/>
        <w:tab w:val="right" w:pos="9072" w:leader="none"/>
      </w:tabs>
      <w:ind w:left="1701" w:hanging="0"/>
    </w:pPr>
    <w:rPr>
      <w:rFonts w:ascii="Times New Roman" w:hAnsi="Times New Roman" w:eastAsia="Times New Roman" w:cs="Times New Roman"/>
      <w:sz w:val="24"/>
      <w:szCs w:val="20"/>
      <w:lang w:eastAsia="da-DK"/>
    </w:rPr>
  </w:style>
  <w:style w:type="paragraph" w:styleId="BodyNormal" w:customStyle="1">
    <w:name w:val="Body Normal"/>
    <w:basedOn w:val="Normal"/>
    <w:uiPriority w:val="24"/>
    <w:semiHidden/>
    <w:qFormat/>
    <w:rsid w:val="00b41ce7"/>
    <w:pPr/>
    <w:rPr/>
  </w:style>
  <w:style w:type="paragraph" w:styleId="Bullet" w:customStyle="1">
    <w:name w:val="Bullet"/>
    <w:basedOn w:val="Normal"/>
    <w:uiPriority w:val="2"/>
    <w:qFormat/>
    <w:rsid w:val="00b41ce7"/>
    <w:pPr>
      <w:numPr>
        <w:ilvl w:val="0"/>
        <w:numId w:val="8"/>
      </w:numPr>
      <w:tabs>
        <w:tab w:val="clear" w:pos="851"/>
        <w:tab w:val="clear" w:pos="1276"/>
        <w:tab w:val="clear" w:pos="1701"/>
        <w:tab w:val="clear" w:pos="9072"/>
        <w:tab w:val="left" w:pos="1559" w:leader="none"/>
      </w:tabs>
    </w:pPr>
    <w:rPr/>
  </w:style>
  <w:style w:type="paragraph" w:styleId="Bullet0ptafter" w:customStyle="1">
    <w:name w:val="Bullet 0 pt after"/>
    <w:basedOn w:val="Bullet"/>
    <w:uiPriority w:val="4"/>
    <w:semiHidden/>
    <w:qFormat/>
    <w:rsid w:val="00b41ce7"/>
    <w:pPr>
      <w:numPr>
        <w:ilvl w:val="0"/>
        <w:numId w:val="2"/>
      </w:numPr>
    </w:pPr>
    <w:rPr/>
  </w:style>
  <w:style w:type="paragraph" w:styleId="Bulletlast" w:customStyle="1">
    <w:name w:val="Bullet last"/>
    <w:basedOn w:val="Bullet"/>
    <w:next w:val="TextBody"/>
    <w:uiPriority w:val="2"/>
    <w:qFormat/>
    <w:rsid w:val="00b41ce7"/>
    <w:pPr>
      <w:spacing w:before="0" w:after="200"/>
    </w:pPr>
    <w:rPr/>
  </w:style>
  <w:style w:type="paragraph" w:styleId="Captionwide" w:customStyle="1">
    <w:name w:val="Caption wide"/>
    <w:basedOn w:val="Caption1"/>
    <w:next w:val="TextBody"/>
    <w:uiPriority w:val="5"/>
    <w:qFormat/>
    <w:rsid w:val="00b41ce7"/>
    <w:pPr>
      <w:tabs>
        <w:tab w:val="clear" w:pos="2268"/>
        <w:tab w:val="left" w:pos="1134" w:leader="none"/>
        <w:tab w:val="left" w:pos="1701" w:leader="none"/>
      </w:tabs>
      <w:ind w:left="1134" w:hanging="0"/>
    </w:pPr>
    <w:rPr/>
  </w:style>
  <w:style w:type="paragraph" w:styleId="Dash" w:customStyle="1">
    <w:name w:val="Dash"/>
    <w:basedOn w:val="Normal"/>
    <w:uiPriority w:val="98"/>
    <w:semiHidden/>
    <w:qFormat/>
    <w:rsid w:val="00b41ce7"/>
    <w:pPr>
      <w:tabs>
        <w:tab w:val="clear" w:pos="851"/>
        <w:tab w:val="clear" w:pos="1276"/>
        <w:tab w:val="clear" w:pos="1701"/>
        <w:tab w:val="clear" w:pos="9072"/>
        <w:tab w:val="left" w:pos="1985" w:leader="none"/>
      </w:tabs>
    </w:pPr>
    <w:rPr/>
  </w:style>
  <w:style w:type="paragraph" w:styleId="Dash1" w:customStyle="1">
    <w:name w:val="dash"/>
    <w:basedOn w:val="Normal"/>
    <w:uiPriority w:val="4"/>
    <w:qFormat/>
    <w:rsid w:val="00b41ce7"/>
    <w:pPr>
      <w:numPr>
        <w:ilvl w:val="0"/>
        <w:numId w:val="3"/>
      </w:numPr>
      <w:tabs>
        <w:tab w:val="clear" w:pos="851"/>
        <w:tab w:val="clear" w:pos="1276"/>
        <w:tab w:val="clear" w:pos="1701"/>
        <w:tab w:val="clear" w:pos="9072"/>
        <w:tab w:val="left" w:pos="1985" w:leader="none"/>
      </w:tabs>
    </w:pPr>
    <w:rPr>
      <w:rFonts w:eastAsia="Times New Roman" w:cs="Times New Roman"/>
      <w:szCs w:val="20"/>
      <w:lang w:eastAsia="da-DK"/>
    </w:rPr>
  </w:style>
  <w:style w:type="paragraph" w:styleId="Dashlast" w:customStyle="1">
    <w:name w:val="Dash last"/>
    <w:basedOn w:val="Dash"/>
    <w:next w:val="TextBody"/>
    <w:uiPriority w:val="98"/>
    <w:semiHidden/>
    <w:qFormat/>
    <w:rsid w:val="00b41ce7"/>
    <w:pPr>
      <w:spacing w:before="0" w:after="200"/>
    </w:pPr>
    <w:rPr/>
  </w:style>
  <w:style w:type="paragraph" w:styleId="Dashlast1" w:customStyle="1">
    <w:name w:val="dash last"/>
    <w:basedOn w:val="Dash1"/>
    <w:next w:val="TextBody"/>
    <w:uiPriority w:val="4"/>
    <w:qFormat/>
    <w:rsid w:val="00b41ce7"/>
    <w:pPr>
      <w:spacing w:before="0" w:after="200"/>
    </w:pPr>
    <w:rPr/>
  </w:style>
  <w:style w:type="paragraph" w:styleId="EqCaption" w:customStyle="1">
    <w:name w:val="EqCaption"/>
    <w:basedOn w:val="Normal"/>
    <w:next w:val="Normal"/>
    <w:uiPriority w:val="8"/>
    <w:qFormat/>
    <w:rsid w:val="00b41ce7"/>
    <w:pPr>
      <w:keepNext w:val="true"/>
      <w:spacing w:lineRule="atLeast" w:line="200"/>
      <w:jc w:val="right"/>
    </w:pPr>
    <w:rPr>
      <w:rFonts w:eastAsia="Times New Roman" w:cs="Times New Roman"/>
      <w:i/>
      <w:color w:val="005A8C"/>
      <w:szCs w:val="20"/>
      <w:lang w:eastAsia="da-DK"/>
    </w:rPr>
  </w:style>
  <w:style w:type="paragraph" w:styleId="Image" w:customStyle="1">
    <w:name w:val="Image"/>
    <w:basedOn w:val="Caption1"/>
    <w:next w:val="Caption1"/>
    <w:uiPriority w:val="39"/>
    <w:semiHidden/>
    <w:qFormat/>
    <w:rsid w:val="00b41ce7"/>
    <w:pPr>
      <w:spacing w:before="240" w:after="80"/>
    </w:pPr>
    <w:rPr>
      <w:color w:val="auto"/>
      <w:lang w:eastAsia="en-GB"/>
    </w:rPr>
  </w:style>
  <w:style w:type="paragraph" w:styleId="FullWidthImage" w:customStyle="1">
    <w:name w:val="Full Width Image"/>
    <w:basedOn w:val="Image"/>
    <w:semiHidden/>
    <w:qFormat/>
    <w:rsid w:val="00b41ce7"/>
    <w:pPr>
      <w:ind w:left="-720" w:hanging="0"/>
    </w:pPr>
    <w:rPr/>
  </w:style>
  <w:style w:type="paragraph" w:styleId="H1" w:customStyle="1">
    <w:name w:val="H1"/>
    <w:basedOn w:val="Heading1"/>
    <w:next w:val="TextBody"/>
    <w:uiPriority w:val="8"/>
    <w:qFormat/>
    <w:rsid w:val="00b41ce7"/>
    <w:pPr>
      <w:keepLines w:val="false"/>
      <w:numPr>
        <w:ilvl w:val="0"/>
        <w:numId w:val="0"/>
      </w:numPr>
      <w:spacing w:lineRule="atLeast" w:line="340" w:before="560" w:after="240"/>
    </w:pPr>
    <w:rPr>
      <w:rFonts w:eastAsia="Times New Roman" w:cs="Times New Roman"/>
      <w:bCs w:val="false"/>
      <w:sz w:val="32"/>
      <w:szCs w:val="20"/>
      <w:lang w:eastAsia="da-DK"/>
    </w:rPr>
  </w:style>
  <w:style w:type="paragraph" w:styleId="Intro" w:customStyle="1">
    <w:name w:val="Intro"/>
    <w:basedOn w:val="Normal"/>
    <w:uiPriority w:val="13"/>
    <w:qFormat/>
    <w:rsid w:val="00b41ce7"/>
    <w:pPr>
      <w:tabs>
        <w:tab w:val="clear" w:pos="851"/>
        <w:tab w:val="clear" w:pos="1276"/>
        <w:tab w:val="clear" w:pos="1701"/>
        <w:tab w:val="left" w:pos="1134" w:leader="none"/>
        <w:tab w:val="left" w:pos="1559" w:leader="none"/>
        <w:tab w:val="left" w:pos="1985" w:leader="none"/>
        <w:tab w:val="right" w:pos="9072" w:leader="none"/>
      </w:tabs>
    </w:pPr>
    <w:rPr>
      <w:color w:val="51626F"/>
    </w:rPr>
  </w:style>
  <w:style w:type="paragraph" w:styleId="Letterlist" w:customStyle="1">
    <w:name w:val="Letterlist"/>
    <w:basedOn w:val="Alphalist"/>
    <w:uiPriority w:val="4"/>
    <w:qFormat/>
    <w:rsid w:val="00b41ce7"/>
    <w:pPr>
      <w:numPr>
        <w:ilvl w:val="0"/>
        <w:numId w:val="4"/>
      </w:numPr>
    </w:pPr>
    <w:rPr/>
  </w:style>
  <w:style w:type="paragraph" w:styleId="Letterlistlast" w:customStyle="1">
    <w:name w:val="Letterlist last"/>
    <w:basedOn w:val="Letterlist"/>
    <w:next w:val="TextBody"/>
    <w:uiPriority w:val="4"/>
    <w:qFormat/>
    <w:rsid w:val="00b41ce7"/>
    <w:pPr>
      <w:spacing w:before="0" w:after="200"/>
    </w:pPr>
    <w:rPr/>
  </w:style>
  <w:style w:type="paragraph" w:styleId="Numberlist0ptafter" w:customStyle="1">
    <w:name w:val="Numberlist 0 pt after"/>
    <w:basedOn w:val="Numberlist"/>
    <w:next w:val="Dash"/>
    <w:uiPriority w:val="5"/>
    <w:semiHidden/>
    <w:qFormat/>
    <w:rsid w:val="00b41ce7"/>
    <w:pPr>
      <w:numPr>
        <w:ilvl w:val="0"/>
        <w:numId w:val="5"/>
      </w:numPr>
    </w:pPr>
    <w:rPr/>
  </w:style>
  <w:style w:type="paragraph" w:styleId="Numberlistlast" w:customStyle="1">
    <w:name w:val="Numberlist last"/>
    <w:basedOn w:val="Numberlist"/>
    <w:next w:val="TextBody"/>
    <w:uiPriority w:val="3"/>
    <w:qFormat/>
    <w:rsid w:val="00b41ce7"/>
    <w:pPr>
      <w:spacing w:before="0" w:after="200"/>
    </w:pPr>
    <w:rPr/>
  </w:style>
  <w:style w:type="paragraph" w:styleId="Quote">
    <w:name w:val="Quote"/>
    <w:basedOn w:val="Normal"/>
    <w:next w:val="TextBody"/>
    <w:link w:val="QuoteChar"/>
    <w:uiPriority w:val="8"/>
    <w:qFormat/>
    <w:rsid w:val="00b41ce7"/>
    <w:pPr>
      <w:tabs>
        <w:tab w:val="left" w:pos="851" w:leader="none"/>
        <w:tab w:val="left" w:pos="1276" w:leader="none"/>
        <w:tab w:val="left" w:pos="1701" w:leader="none"/>
        <w:tab w:val="left" w:pos="1985" w:leader="none"/>
        <w:tab w:val="right" w:pos="9072" w:leader="none"/>
      </w:tabs>
      <w:spacing w:before="200" w:after="200"/>
      <w:ind w:left="1559" w:right="709" w:hanging="0"/>
    </w:pPr>
    <w:rPr>
      <w:i/>
      <w:iCs/>
      <w:color w:val="51626F"/>
    </w:rPr>
  </w:style>
  <w:style w:type="paragraph" w:styleId="Ref" w:customStyle="1">
    <w:name w:val="Ref"/>
    <w:basedOn w:val="TextBody"/>
    <w:uiPriority w:val="8"/>
    <w:qFormat/>
    <w:rsid w:val="00b41ce7"/>
    <w:pPr>
      <w:numPr>
        <w:ilvl w:val="0"/>
        <w:numId w:val="7"/>
      </w:numPr>
      <w:tabs>
        <w:tab w:val="clear" w:pos="1559"/>
        <w:tab w:val="clear" w:pos="1985"/>
        <w:tab w:val="clear" w:pos="9072"/>
        <w:tab w:val="left" w:pos="1701" w:leader="none"/>
      </w:tabs>
    </w:pPr>
    <w:rPr/>
  </w:style>
  <w:style w:type="paragraph" w:styleId="TableBullet" w:customStyle="1">
    <w:name w:val="TableBullet"/>
    <w:basedOn w:val="Bullet"/>
    <w:uiPriority w:val="7"/>
    <w:qFormat/>
    <w:rsid w:val="00b41ce7"/>
    <w:pPr>
      <w:tabs>
        <w:tab w:val="clear" w:pos="1559"/>
        <w:tab w:val="left" w:pos="425" w:leader="none"/>
      </w:tabs>
      <w:spacing w:lineRule="atLeast" w:line="220" w:before="120" w:after="80"/>
      <w:ind w:left="425" w:hanging="425"/>
    </w:pPr>
    <w:rPr>
      <w:sz w:val="18"/>
    </w:rPr>
  </w:style>
  <w:style w:type="paragraph" w:styleId="TableBulletLast" w:customStyle="1">
    <w:name w:val="TableBullet Last"/>
    <w:basedOn w:val="TableBullet"/>
    <w:next w:val="Normal"/>
    <w:uiPriority w:val="7"/>
    <w:qFormat/>
    <w:rsid w:val="00b41ce7"/>
    <w:pPr/>
    <w:rPr/>
  </w:style>
  <w:style w:type="paragraph" w:styleId="Tabletext" w:customStyle="1">
    <w:name w:val="Tabletext"/>
    <w:basedOn w:val="Normal"/>
    <w:qFormat/>
    <w:rsid w:val="00b41ce7"/>
    <w:pPr>
      <w:spacing w:before="120" w:after="80"/>
    </w:pPr>
    <w:rPr>
      <w:sz w:val="18"/>
    </w:rPr>
  </w:style>
  <w:style w:type="paragraph" w:styleId="TableCellHeading" w:customStyle="1">
    <w:name w:val="TableCellHeading"/>
    <w:basedOn w:val="Tabletext"/>
    <w:next w:val="Tabletext"/>
    <w:uiPriority w:val="7"/>
    <w:qFormat/>
    <w:rsid w:val="00b41ce7"/>
    <w:pPr>
      <w:tabs>
        <w:tab w:val="clear" w:pos="851"/>
        <w:tab w:val="clear" w:pos="1276"/>
        <w:tab w:val="clear" w:pos="1701"/>
        <w:tab w:val="clear" w:pos="9072"/>
      </w:tabs>
      <w:spacing w:lineRule="atLeast" w:line="220"/>
    </w:pPr>
    <w:rPr>
      <w:rFonts w:eastAsia="Times New Roman" w:cs="Times New Roman"/>
      <w:b/>
      <w:color w:val="F79646" w:themeColor="accent6"/>
      <w:szCs w:val="20"/>
      <w:lang w:eastAsia="da-DK"/>
    </w:rPr>
  </w:style>
  <w:style w:type="paragraph" w:styleId="Tableheader" w:customStyle="1">
    <w:name w:val="Tableheader"/>
    <w:basedOn w:val="Normal"/>
    <w:uiPriority w:val="24"/>
    <w:unhideWhenUsed/>
    <w:qFormat/>
    <w:rsid w:val="00b41ce7"/>
    <w:pPr>
      <w:spacing w:before="120" w:after="80"/>
    </w:pPr>
    <w:rPr>
      <w:b/>
      <w:color w:val="F79646" w:themeColor="accent6"/>
    </w:rPr>
  </w:style>
  <w:style w:type="paragraph" w:styleId="TableHeading" w:customStyle="1">
    <w:name w:val="TableHeading"/>
    <w:basedOn w:val="TextBody"/>
    <w:qFormat/>
    <w:rsid w:val="00b41ce7"/>
    <w:pPr>
      <w:spacing w:lineRule="atLeast" w:line="220" w:before="120" w:after="80"/>
    </w:pPr>
    <w:rPr>
      <w:b/>
      <w:color w:val="F79646" w:themeColor="accent6"/>
      <w:sz w:val="18"/>
      <w:szCs w:val="16"/>
    </w:rPr>
  </w:style>
  <w:style w:type="paragraph" w:styleId="Title">
    <w:name w:val="Title"/>
    <w:basedOn w:val="Normal"/>
    <w:next w:val="Normal"/>
    <w:link w:val="TitleChar"/>
    <w:uiPriority w:val="99"/>
    <w:qFormat/>
    <w:rsid w:val="00b41ce7"/>
    <w:pPr>
      <w:spacing w:before="0" w:after="480"/>
      <w:contextualSpacing/>
    </w:pPr>
    <w:rPr>
      <w:rFonts w:eastAsia="" w:cs="" w:cstheme="majorBidi" w:eastAsiaTheme="majorEastAsia"/>
      <w:color w:val="51626F"/>
      <w:spacing w:val="5"/>
      <w:kern w:val="2"/>
      <w:sz w:val="36"/>
      <w:szCs w:val="52"/>
    </w:rPr>
  </w:style>
  <w:style w:type="paragraph" w:styleId="Title1" w:customStyle="1">
    <w:name w:val="Title1"/>
    <w:basedOn w:val="Title"/>
    <w:next w:val="Normal"/>
    <w:uiPriority w:val="17"/>
    <w:qFormat/>
    <w:rsid w:val="00b41ce7"/>
    <w:pPr>
      <w:spacing w:lineRule="atLeast" w:line="400"/>
    </w:pPr>
    <w:rPr>
      <w:color w:val="F79646" w:themeColor="accent6"/>
    </w:rPr>
  </w:style>
  <w:style w:type="paragraph" w:styleId="Title2" w:customStyle="1">
    <w:name w:val="Title2"/>
    <w:basedOn w:val="Normal"/>
    <w:next w:val="Normal"/>
    <w:uiPriority w:val="17"/>
    <w:qFormat/>
    <w:rsid w:val="00b41ce7"/>
    <w:pPr>
      <w:spacing w:lineRule="atLeast" w:line="360" w:before="0" w:after="360"/>
    </w:pPr>
    <w:rPr>
      <w:color w:val="F79646" w:themeColor="accent6"/>
      <w:sz w:val="32"/>
    </w:rPr>
  </w:style>
  <w:style w:type="paragraph" w:styleId="Title3" w:customStyle="1">
    <w:name w:val="Title3"/>
    <w:basedOn w:val="Title2"/>
    <w:next w:val="Intro"/>
    <w:uiPriority w:val="17"/>
    <w:qFormat/>
    <w:rsid w:val="00b41ce7"/>
    <w:pPr>
      <w:spacing w:lineRule="atLeast" w:line="320" w:before="0" w:after="240"/>
    </w:pPr>
    <w:rPr>
      <w:sz w:val="28"/>
    </w:rPr>
  </w:style>
  <w:style w:type="paragraph" w:styleId="Arialbodytext" w:customStyle="1">
    <w:name w:val="Arial body text"/>
    <w:basedOn w:val="Normal"/>
    <w:uiPriority w:val="99"/>
    <w:qFormat/>
    <w:rsid w:val="0030154c"/>
    <w:pPr>
      <w:keepNext w:val="true"/>
      <w:keepLines/>
      <w:tabs>
        <w:tab w:val="clear" w:pos="851"/>
        <w:tab w:val="clear" w:pos="1276"/>
        <w:tab w:val="clear" w:pos="1701"/>
        <w:tab w:val="clear" w:pos="9072"/>
      </w:tabs>
      <w:spacing w:lineRule="atLeast" w:line="260" w:before="60" w:after="120"/>
      <w:jc w:val="both"/>
    </w:pPr>
    <w:rPr>
      <w:rFonts w:eastAsia="Times New Roman" w:cs="Times New Roman"/>
      <w:sz w:val="22"/>
      <w:szCs w:val="20"/>
      <w:lang w:eastAsia="de-DE"/>
    </w:rPr>
  </w:style>
  <w:style w:type="paragraph" w:styleId="Contents3">
    <w:name w:val="TOC 3"/>
    <w:basedOn w:val="Normal"/>
    <w:next w:val="Normal"/>
    <w:autoRedefine/>
    <w:uiPriority w:val="39"/>
    <w:unhideWhenUsed/>
    <w:rsid w:val="00f005f3"/>
    <w:pPr>
      <w:tabs>
        <w:tab w:val="clear" w:pos="851"/>
        <w:tab w:val="clear" w:pos="1276"/>
        <w:tab w:val="clear" w:pos="1701"/>
        <w:tab w:val="clear" w:pos="9072"/>
      </w:tabs>
      <w:spacing w:before="0" w:after="100"/>
      <w:ind w:left="400" w:hanging="0"/>
    </w:pPr>
    <w:rPr/>
  </w:style>
  <w:style w:type="paragraph" w:styleId="FormatvorlageArialBlock1" w:customStyle="1">
    <w:name w:val="Formatvorlage Arial Block1"/>
    <w:basedOn w:val="Normal"/>
    <w:qFormat/>
    <w:rsid w:val="00f30632"/>
    <w:pPr>
      <w:numPr>
        <w:ilvl w:val="0"/>
        <w:numId w:val="9"/>
      </w:numPr>
      <w:tabs>
        <w:tab w:val="clear" w:pos="851"/>
        <w:tab w:val="clear" w:pos="1276"/>
        <w:tab w:val="clear" w:pos="1701"/>
        <w:tab w:val="clear" w:pos="9072"/>
      </w:tabs>
      <w:spacing w:lineRule="auto" w:line="240"/>
    </w:pPr>
    <w:rPr>
      <w:rFonts w:eastAsia="Times New Roman" w:cs="Times New Roman"/>
      <w:szCs w:val="20"/>
      <w:lang w:val="de-DE" w:eastAsia="de-DE"/>
    </w:rPr>
  </w:style>
  <w:style w:type="paragraph" w:styleId="ESAText" w:customStyle="1">
    <w:name w:val="ESA Text"/>
    <w:basedOn w:val="Normal"/>
    <w:link w:val="ESATextZchn"/>
    <w:qFormat/>
    <w:rsid w:val="00d32745"/>
    <w:pPr>
      <w:tabs>
        <w:tab w:val="clear" w:pos="851"/>
        <w:tab w:val="clear" w:pos="1276"/>
        <w:tab w:val="clear" w:pos="1701"/>
        <w:tab w:val="clear" w:pos="9072"/>
      </w:tabs>
      <w:spacing w:lineRule="auto" w:line="240" w:before="120" w:after="200"/>
      <w:jc w:val="both"/>
    </w:pPr>
    <w:rPr>
      <w:rFonts w:ascii="Calibri" w:hAnsi="Calibri" w:cs="Arial"/>
      <w:sz w:val="22"/>
      <w:lang w:val="en-US"/>
    </w:rPr>
  </w:style>
  <w:style w:type="paragraph" w:styleId="TableContents" w:customStyle="1">
    <w:name w:val="Table Contents"/>
    <w:basedOn w:val="Normal"/>
    <w:qFormat/>
    <w:pPr>
      <w:widowControl w:val="false"/>
      <w:suppressLineNumbers/>
    </w:pPr>
    <w:rPr/>
  </w:style>
  <w:style w:type="paragraph" w:styleId="TableHeading1" w:customStyle="1">
    <w:name w:val="Table Heading"/>
    <w:basedOn w:val="TableContents"/>
    <w:qFormat/>
    <w:pPr>
      <w:jc w:val="center"/>
    </w:pPr>
    <w:rPr>
      <w:b/>
      <w:bCs/>
    </w:rPr>
  </w:style>
  <w:style w:type="paragraph" w:styleId="Table" w:customStyle="1">
    <w:name w:val="Table"/>
    <w:basedOn w:val="Caption1"/>
    <w:qFormat/>
    <w:pPr>
      <w:keepNext w:val="true"/>
      <w:widowControl w:val="false"/>
      <w:suppressLineNumbers/>
      <w:tabs>
        <w:tab w:val="left" w:pos="900" w:leader="none"/>
        <w:tab w:val="left" w:pos="2268" w:leader="none"/>
      </w:tabs>
      <w:spacing w:lineRule="auto" w:line="240" w:before="120" w:after="120"/>
      <w:ind w:left="806" w:hanging="0"/>
      <w:jc w:val="both"/>
    </w:pPr>
    <w:rPr>
      <w:szCs w:val="18"/>
    </w:rPr>
  </w:style>
  <w:style w:type="paragraph" w:styleId="LOnormal" w:customStyle="1">
    <w:name w:val="LO-normal"/>
    <w:qFormat/>
    <w:pPr>
      <w:widowControl/>
      <w:suppressAutoHyphens w:val="true"/>
      <w:bidi w:val="0"/>
      <w:spacing w:before="0" w:after="0"/>
      <w:jc w:val="both"/>
    </w:pPr>
    <w:rPr>
      <w:rFonts w:ascii="Calibri" w:hAnsi="Calibri" w:eastAsia="Calibri" w:cs="Times New Roman"/>
      <w:color w:val="auto"/>
      <w:kern w:val="0"/>
      <w:sz w:val="20"/>
      <w:szCs w:val="20"/>
      <w:lang w:val="de-AT" w:eastAsia="de-AT" w:bidi="ar-SA"/>
    </w:rPr>
  </w:style>
  <w:style w:type="paragraph" w:styleId="Subtitle">
    <w:name w:val="Subtitle"/>
    <w:basedOn w:val="LOnormal"/>
    <w:next w:val="Normal"/>
    <w:qFormat/>
    <w:pPr>
      <w:tabs>
        <w:tab w:val="clear" w:pos="708"/>
        <w:tab w:val="left" w:pos="900" w:leader="none"/>
        <w:tab w:val="left" w:pos="1620" w:leader="none"/>
        <w:tab w:val="left" w:pos="2520" w:leader="none"/>
      </w:tabs>
      <w:spacing w:before="0" w:after="60"/>
      <w:jc w:val="center"/>
    </w:pPr>
    <w:rPr>
      <w:sz w:val="16"/>
      <w:szCs w:val="16"/>
    </w:rPr>
  </w:style>
  <w:style w:type="paragraph" w:styleId="NormalWeb">
    <w:name w:val="Normal (Web)"/>
    <w:basedOn w:val="Normal"/>
    <w:uiPriority w:val="99"/>
    <w:semiHidden/>
    <w:unhideWhenUsed/>
    <w:qFormat/>
    <w:rsid w:val="00eb0476"/>
    <w:pPr>
      <w:tabs>
        <w:tab w:val="clear" w:pos="851"/>
        <w:tab w:val="clear" w:pos="1276"/>
        <w:tab w:val="clear" w:pos="1701"/>
        <w:tab w:val="clear" w:pos="9072"/>
      </w:tabs>
      <w:suppressAutoHyphens w:val="false"/>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41ce7"/>
    <w:rPr>
      <w:rFonts w:asciiTheme="minorHAnsi" w:hAnsiTheme="minorHAnsi" w:eastAsiaTheme="minorHAnsi" w:cstheme="minorBidi"/>
      <w:lang w:val="en-GB"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1">
    <w:name w:val="Tabellenraster1"/>
    <w:basedOn w:val="TableNormal"/>
    <w:uiPriority w:val="59"/>
    <w:rsid w:val="006b0c05"/>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2">
    <w:name w:val="Tabellenraster2"/>
    <w:basedOn w:val="TableNormal"/>
    <w:uiPriority w:val="59"/>
    <w:rsid w:val="009f50c0"/>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
    <w:name w:val="Light List"/>
    <w:basedOn w:val="TableNormal"/>
    <w:uiPriority w:val="61"/>
    <w:rsid w:val="007137f7"/>
    <w:rPr>
      <w:lang w:val="en-US" w:eastAsia="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idTable4">
    <w:name w:val="Grid Table 4"/>
    <w:basedOn w:val="TableNormal"/>
    <w:uiPriority w:val="49"/>
    <w:rsid w:val="00964f88"/>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4-farve61">
    <w:name w:val="Gittertabel 4 - farve 61"/>
    <w:basedOn w:val="TableNormal"/>
    <w:uiPriority w:val="49"/>
    <w:rsid w:val="00ae39bf"/>
    <w:rPr>
      <w:lang w:val="en-US" w:eastAsia="en-US"/>
    </w:rPr>
    <w:tblPr>
      <w:tblStyleRowBandSize w:val="1"/>
      <w:tblStyleColBandSize w:val="1"/>
      <w:tblBorders>
        <w:top w:val="single" w:color="21AEFF" w:sz="4" w:space="0"/>
        <w:left w:val="single" w:color="21AEFF" w:sz="4" w:space="0"/>
        <w:bottom w:val="single" w:color="21AEFF" w:sz="4" w:space="0"/>
        <w:right w:val="single" w:color="21AEFF" w:sz="4" w:space="0"/>
        <w:insideH w:val="single" w:color="21AEFF" w:sz="4" w:space="0"/>
        <w:insideV w:val="single" w:color="21AEFF" w:sz="4" w:space="0"/>
      </w:tblBorders>
    </w:tblPr>
    <w:tblStylePr w:type="firstRow">
      <w:rPr>
        <w:b/>
        <w:bCs/>
        <w:color w:val="FFFFFF"/>
      </w:rPr>
      <w:tblPr/>
      <w:tcPr>
        <w:tcBorders>
          <w:top w:val="single" w:color="005A8C" w:sz="4" w:space="0"/>
          <w:left w:val="single" w:color="005A8C" w:sz="4" w:space="0"/>
          <w:bottom w:val="single" w:color="005A8C" w:sz="4" w:space="0"/>
          <w:right w:val="single" w:color="005A8C" w:sz="4" w:space="0"/>
          <w:insideH w:val="nil"/>
          <w:insideV w:val="nil"/>
        </w:tcBorders>
        <w:shd w:val="clear" w:color="auto" w:fill="005A8C"/>
      </w:tcPr>
    </w:tblStylePr>
    <w:tblStylePr w:type="lastRow">
      <w:rPr>
        <w:b/>
        <w:bCs/>
      </w:rPr>
      <w:tblPr/>
      <w:tcPr>
        <w:tcBorders>
          <w:top w:val="double" w:color="005A8C" w:sz="4" w:space="0"/>
        </w:tcBorders>
      </w:tcPr>
    </w:tblStylePr>
    <w:tblStylePr w:type="firstCol">
      <w:rPr>
        <w:b/>
        <w:bCs/>
      </w:rPr>
      <w:tblPr/>
    </w:tblStylePr>
    <w:tblStylePr w:type="lastCol">
      <w:rPr>
        <w:b/>
        <w:bCs/>
      </w:rPr>
      <w:tblPr/>
    </w:tblStylePr>
    <w:tblStylePr w:type="band1Vert">
      <w:tblPr/>
      <w:tcPr>
        <w:shd w:val="clear" w:color="auto" w:fill="B5E4FF"/>
      </w:tcPr>
    </w:tblStylePr>
    <w:tblStylePr w:type="band1Horz">
      <w:tblPr/>
      <w:tcPr>
        <w:shd w:val="clear" w:color="auto" w:fill="B5E4FF"/>
      </w:tcPr>
    </w:tblStylePr>
  </w:style>
  <w:style w:type="table" w:customStyle="1" w:styleId="GridTable42">
    <w:name w:val="Grid Table 42"/>
    <w:basedOn w:val="TableNormal"/>
    <w:uiPriority w:val="49"/>
    <w:rsid w:val="007b6ebb"/>
    <w:rPr>
      <w:lang w:val="en-US" w:eastAsia="en-US"/>
    </w:rPr>
    <w:tblPr>
      <w:tblStyleRowBandSize w:val="1"/>
      <w:tblStyleColBandSize w:val="1"/>
      <w:tblBorders>
        <w:top w:val="single" w:color="09A7FF" w:sz="4" w:space="0"/>
        <w:left w:val="single" w:color="09A7FF" w:sz="4" w:space="0"/>
        <w:bottom w:val="single" w:color="09A7FF" w:sz="4" w:space="0"/>
        <w:right w:val="single" w:color="09A7FF" w:sz="4" w:space="0"/>
        <w:insideH w:val="single" w:color="09A7FF" w:sz="4" w:space="0"/>
        <w:insideV w:val="single" w:color="09A7FF" w:sz="4" w:space="0"/>
      </w:tblBorders>
    </w:tblPr>
    <w:tblStylePr w:type="firstRow">
      <w:rPr>
        <w:b/>
        <w:bCs/>
        <w:color w:val="FFFFFF"/>
      </w:rPr>
      <w:tblPr/>
      <w:tcPr>
        <w:tcBorders>
          <w:top w:val="single" w:color="004165" w:sz="4" w:space="0"/>
          <w:left w:val="single" w:color="004165" w:sz="4" w:space="0"/>
          <w:bottom w:val="single" w:color="004165" w:sz="4" w:space="0"/>
          <w:right w:val="single" w:color="004165" w:sz="4" w:space="0"/>
          <w:insideH w:val="nil"/>
          <w:insideV w:val="nil"/>
        </w:tcBorders>
        <w:shd w:val="clear" w:color="auto" w:fill="004165"/>
      </w:tcPr>
    </w:tblStylePr>
    <w:tblStylePr w:type="lastRow">
      <w:rPr>
        <w:b/>
        <w:bCs/>
      </w:rPr>
      <w:tblPr/>
      <w:tcPr>
        <w:tcBorders>
          <w:top w:val="double" w:color="004165" w:sz="4" w:space="0"/>
        </w:tcBorders>
      </w:tcPr>
    </w:tblStylePr>
    <w:tblStylePr w:type="firstCol">
      <w:rPr>
        <w:b/>
        <w:bCs/>
      </w:rPr>
      <w:tblPr/>
    </w:tblStylePr>
    <w:tblStylePr w:type="lastCol">
      <w:rPr>
        <w:b/>
        <w:bCs/>
      </w:rPr>
      <w:tblPr/>
    </w:tblStylePr>
    <w:tblStylePr w:type="band1Vert">
      <w:tblPr/>
      <w:tcPr>
        <w:shd w:val="clear" w:color="auto" w:fill="ADE1FF"/>
      </w:tcPr>
    </w:tblStylePr>
    <w:tblStylePr w:type="band1Horz">
      <w:tblPr/>
      <w:tcPr>
        <w:shd w:val="clear" w:color="auto" w:fill="ADE1F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Relationship Id="rId22" Type="http://schemas.openxmlformats.org/officeDocument/2006/relationships/customXml" Target="../customXml/item2.xml"/><Relationship Id="rId23" Type="http://schemas.openxmlformats.org/officeDocument/2006/relationships/customXml" Target="../customXml/item3.xml"/><Relationship Id="rId24" Type="http://schemas.openxmlformats.org/officeDocument/2006/relationships/customXml" Target="../customXml/item4.xml"/>
</Relationships>
</file>

<file path=word/_rels/footer1.xml.rels><?xml version="1.0" encoding="UTF-8"?>
<Relationships xmlns="http://schemas.openxmlformats.org/package/2006/relationships"><Relationship Id="rId1" Type="http://schemas.openxmlformats.org/officeDocument/2006/relationships/image" Target="media/image4.png"/>
</Relationships>
</file>

<file path=word/_rels/header2.xml.rels><?xml version="1.0" encoding="UTF-8"?>
<Relationships xmlns="http://schemas.openxmlformats.org/package/2006/relationships"><Relationship Id="rId1" Type="http://schemas.openxmlformats.org/officeDocument/2006/relationships/image" Target="media/image12.png"/>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HI Document" ma:contentTypeID="0x010100662C79DA35A2284584E29B1E84C9C8C700C9D00D159EFC1044B40DD7F6F98A696E" ma:contentTypeVersion="44" ma:contentTypeDescription="Create a new document." ma:contentTypeScope="" ma:versionID="f0594675af46fb2775c76e394a110447">
  <xsd:schema xmlns:xsd="http://www.w3.org/2001/XMLSchema" xmlns:xs="http://www.w3.org/2001/XMLSchema" xmlns:p="http://schemas.microsoft.com/office/2006/metadata/properties" xmlns:ns2="94be2403-22a5-4a3f-82cc-49b7e89f0987" xmlns:ns3="94be2403-22a5-4a3f-82cc-49b7e89f0987" xmlns:ns4="de5e2502-a8bf-4f95-ac6f-f76be0f2b545" targetNamespace="http://schemas.microsoft.com/office/2006/metadata/properties" ma:root="true" ma:fieldsID="c9f296e0c5564336fc551cabb53719c6" ns3:_="" ns4:_="">
    <xsd:import namespace="94be2403-22a5-4a3f-82cc-49b7e89f0987"/>
    <xsd:import namespace="94be2403-22a5-4a3f-82cc-49b7e89f0987"/>
    <xsd:import namespace="de5e2502-a8bf-4f95-ac6f-f76be0f2b545"/>
    <xsd:element name="properties">
      <xsd:complexType>
        <xsd:sequence>
          <xsd:element name="documentManagement">
            <xsd:complexType>
              <xsd:all>
                <xsd:element ref="ns2:TaxCatchAll" minOccurs="0"/>
                <xsd:element ref="ns2:TaxCatchAllLabel" minOccurs="0"/>
                <xsd:element ref="ns3:k4ba791d09a440aba63648a4fa83da7e" minOccurs="0"/>
                <xsd:element ref="ns3:n2755ad5c18e49c7adbfdd598b931bcc" minOccurs="0"/>
                <xsd:element ref="ns3:b282f493e26e4ef1a208c9a49b9311f3" minOccurs="0"/>
                <xsd:element ref="ns3:e8bce870359e4a09862e3b9640f665e6" minOccurs="0"/>
                <xsd:element ref="ns3:DHIPublication" minOccurs="0"/>
                <xsd:element ref="ns3:DHIDateCreated" minOccurs="0"/>
                <xsd:element ref="ns3:DHIReviewLink" minOccurs="0"/>
                <xsd:element ref="ns3:DHIManagementApprovalLink" minOccurs="0"/>
                <xsd:element ref="ns4:MediaServiceMetadata" minOccurs="0"/>
                <xsd:element ref="ns4:MediaServiceFastMetadata" minOccurs="0"/>
                <xsd:element ref="ns4:MediaServiceAutoKeyPoints" minOccurs="0"/>
                <xsd:element ref="ns4:MediaServiceKeyPoints"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f263dfb9-0cbc-48b6-aede-dc2a6037eda5}" ma:internalName="TaxCatchAll" ma:readOnly="false" ma:showField="CatchAllData"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f263dfb9-0cbc-48b6-aede-dc2a6037eda5}" ma:internalName="TaxCatchAllLabel" ma:readOnly="false" ma:showField="CatchAllDataLabel"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k4ba791d09a440aba63648a4fa83da7e" ma:index="10" nillable="true" ma:taxonomy="true" ma:internalName="k4ba791d09a440aba63648a4fa83da7e" ma:taxonomyFieldName="DHICategory" ma:displayName="DHICategory" ma:default="" ma:fieldId="{44ba791d-09a4-40ab-a636-48a4fa83da7e}" ma:taxonomyMulti="true" ma:sspId="0cc1a1f7-5d9d-487e-9c70-c04623747153" ma:termSetId="cf316dbf-09a7-4527-b108-6ead98ea1f8f" ma:anchorId="00000000-0000-0000-0000-000000000000" ma:open="false" ma:isKeyword="false">
      <xsd:complexType>
        <xsd:sequence>
          <xsd:element ref="pc:Terms" minOccurs="0" maxOccurs="1"/>
        </xsd:sequence>
      </xsd:complexType>
    </xsd:element>
    <xsd:element name="n2755ad5c18e49c7adbfdd598b931bcc" ma:index="12" nillable="true" ma:taxonomy="true" ma:internalName="n2755ad5c18e49c7adbfdd598b931bcc" ma:taxonomyFieldName="DHIArea" ma:displayName="DHIArea" ma:default="" ma:fieldId="{72755ad5-c18e-49c7-adbf-dd598b931bcc}" ma:taxonomyMulti="true" ma:sspId="0cc1a1f7-5d9d-487e-9c70-c04623747153" ma:termSetId="3e9017fb-0c0c-4812-abde-a160736a9a23" ma:anchorId="00000000-0000-0000-0000-000000000000" ma:open="false" ma:isKeyword="false">
      <xsd:complexType>
        <xsd:sequence>
          <xsd:element ref="pc:Terms" minOccurs="0" maxOccurs="1"/>
        </xsd:sequence>
      </xsd:complexType>
    </xsd:element>
    <xsd:element name="b282f493e26e4ef1a208c9a49b9311f3" ma:index="14" nillable="true" ma:taxonomy="true" ma:internalName="b282f493e26e4ef1a208c9a49b9311f3" ma:taxonomyFieldName="DHIKeywords" ma:displayName="DHIKeywords" ma:default="" ma:fieldId="{b282f493-e26e-4ef1-a208-c9a49b9311f3}" ma:taxonomyMulti="true" ma:sspId="0cc1a1f7-5d9d-487e-9c70-c04623747153" ma:termSetId="d8f945d8-c24d-4deb-a750-9e845efe98c8" ma:anchorId="00000000-0000-0000-0000-000000000000" ma:open="true" ma:isKeyword="false">
      <xsd:complexType>
        <xsd:sequence>
          <xsd:element ref="pc:Terms" minOccurs="0" maxOccurs="1"/>
        </xsd:sequence>
      </xsd:complexType>
    </xsd:element>
    <xsd:element name="e8bce870359e4a09862e3b9640f665e6" ma:index="16" nillable="true" ma:taxonomy="true" ma:internalName="e8bce870359e4a09862e3b9640f665e6" ma:taxonomyFieldName="DHIAuthor" ma:displayName="DHIAuthor" ma:default="" ma:fieldId="{e8bce870-359e-4a09-862e-3b9640f665e6}" ma:taxonomyMulti="true" ma:sspId="0cc1a1f7-5d9d-487e-9c70-c04623747153" ma:termSetId="0c97983b-bbfd-42d4-9c04-ca31687e0c2a" ma:anchorId="00000000-0000-0000-0000-000000000000" ma:open="true" ma:isKeyword="false">
      <xsd:complexType>
        <xsd:sequence>
          <xsd:element ref="pc:Terms" minOccurs="0" maxOccurs="1"/>
        </xsd:sequence>
      </xsd:complexType>
    </xsd:element>
    <xsd:element name="DHIPublication" ma:index="18" nillable="true" ma:displayName="DHIPublication" ma:description="If the item is not a DHI publication, type the full name of the publication, e.g. journal name or book title and publisher" ma:internalName="DHIPublication">
      <xsd:simpleType>
        <xsd:restriction base="dms:Text">
          <xsd:maxLength value="255"/>
        </xsd:restriction>
      </xsd:simpleType>
    </xsd:element>
    <xsd:element name="DHIDateCreated" ma:index="19" nillable="true" ma:displayName="DHIDateCreated" ma:description="Accept the default creation date or add the date and year of publication." ma:format="DateOnly" ma:internalName="DHIDateCreated">
      <xsd:simpleType>
        <xsd:restriction base="dms:DateTime"/>
      </xsd:simpleType>
    </xsd:element>
    <xsd:element name="DHIReviewLink" ma:index="20" nillable="true" ma:displayName="DHI Review" ma:format="Hyperlink" ma:internalName="DHIReviewLink">
      <xsd:complexType>
        <xsd:complexContent>
          <xsd:extension base="dms:URL">
            <xsd:sequence>
              <xsd:element name="Url" type="dms:ValidUrl" minOccurs="0" nillable="true"/>
              <xsd:element name="Description" type="xsd:string" nillable="true"/>
            </xsd:sequence>
          </xsd:extension>
        </xsd:complexContent>
      </xsd:complexType>
    </xsd:element>
    <xsd:element name="DHIManagementApprovalLink" ma:index="21" nillable="true" ma:displayName="DHI Management Approval" ma:format="Hyperlink" ma:internalName="DHIManagementApproval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5e2502-a8bf-4f95-ac6f-f76be0f2b545" elementFormDefault="qualified">
    <xsd:import namespace="http://schemas.microsoft.com/office/2006/documentManagement/types"/>
    <xsd:import namespace="http://schemas.microsoft.com/office/infopath/2007/PartnerControls"/>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CatchAll xmlns="94be2403-22a5-4a3f-82cc-49b7e89f0987" xsi:nil="true"/>
    <DHIManagementApprovalLink xmlns="94be2403-22a5-4a3f-82cc-49b7e89f0987">
      <Url xsi:nil="true"/>
      <Description xsi:nil="true"/>
    </DHIManagementApprovalLink>
    <e8bce870359e4a09862e3b9640f665e6 xmlns="94be2403-22a5-4a3f-82cc-49b7e89f0987">
      <Terms xmlns="http://schemas.microsoft.com/office/infopath/2007/PartnerControls"/>
    </e8bce870359e4a09862e3b9640f665e6>
    <DHIDateCreated xmlns="94be2403-22a5-4a3f-82cc-49b7e89f0987" xsi:nil="true"/>
    <k4ba791d09a440aba63648a4fa83da7e xmlns="94be2403-22a5-4a3f-82cc-49b7e89f0987">
      <Terms xmlns="http://schemas.microsoft.com/office/infopath/2007/PartnerControls"/>
    </k4ba791d09a440aba63648a4fa83da7e>
    <b282f493e26e4ef1a208c9a49b9311f3 xmlns="94be2403-22a5-4a3f-82cc-49b7e89f0987">
      <Terms xmlns="http://schemas.microsoft.com/office/infopath/2007/PartnerControls"/>
    </b282f493e26e4ef1a208c9a49b9311f3>
    <n2755ad5c18e49c7adbfdd598b931bcc xmlns="94be2403-22a5-4a3f-82cc-49b7e89f0987">
      <Terms xmlns="http://schemas.microsoft.com/office/infopath/2007/PartnerControls"/>
    </n2755ad5c18e49c7adbfdd598b931bcc>
    <DHIPublication xmlns="94be2403-22a5-4a3f-82cc-49b7e89f0987" xsi:nil="true"/>
    <DHIReviewLink xmlns="94be2403-22a5-4a3f-82cc-49b7e89f0987">
      <Url xsi:nil="true"/>
      <Description xsi:nil="true"/>
    </DHIReviewLink>
    <TaxCatchAllLabel xmlns="94be2403-22a5-4a3f-82cc-49b7e89f0987" xsi:nil="true"/>
    <SharedWithUsers xmlns="94be2403-22a5-4a3f-82cc-49b7e89f0987">
      <UserInfo>
        <DisplayName>Michael Munk</DisplayName>
        <AccountId>21</AccountId>
        <AccountType/>
      </UserInfo>
      <UserInfo>
        <DisplayName>Elena Kosh</DisplayName>
        <AccountId>74</AccountId>
        <AccountType/>
      </UserInfo>
    </SharedWithUsers>
  </documentManagement>
</p:properties>
</file>

<file path=customXml/itemProps1.xml><?xml version="1.0" encoding="utf-8"?>
<ds:datastoreItem xmlns:ds="http://schemas.openxmlformats.org/officeDocument/2006/customXml" ds:itemID="{F4BEE881-879E-4C07-858A-5532B5F830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be2403-22a5-4a3f-82cc-49b7e89f0987"/>
    <ds:schemaRef ds:uri="de5e2502-a8bf-4f95-ac6f-f76be0f2b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E74DB6-F7B7-4DFB-A419-125E5291FCAF}">
  <ds:schemaRefs>
    <ds:schemaRef ds:uri="http://schemas.microsoft.com/sharepoint/v3/contenttype/forms"/>
  </ds:schemaRefs>
</ds:datastoreItem>
</file>

<file path=customXml/itemProps3.xml><?xml version="1.0" encoding="utf-8"?>
<ds:datastoreItem xmlns:ds="http://schemas.openxmlformats.org/officeDocument/2006/customXml" ds:itemID="{6D3F5EF7-B34E-47D2-9141-BB2268467327}">
  <ds:schemaRefs>
    <ds:schemaRef ds:uri="http://schemas.openxmlformats.org/officeDocument/2006/bibliography"/>
  </ds:schemaRefs>
</ds:datastoreItem>
</file>

<file path=customXml/itemProps4.xml><?xml version="1.0" encoding="utf-8"?>
<ds:datastoreItem xmlns:ds="http://schemas.openxmlformats.org/officeDocument/2006/customXml" ds:itemID="{69884933-EF26-4BE1-A18D-A57D0BF65AE0}">
  <ds:schemaRefs>
    <ds:schemaRef ds:uri="http://schemas.microsoft.com/office/2006/metadata/properties"/>
    <ds:schemaRef ds:uri="http://schemas.microsoft.com/office/infopath/2007/PartnerControls"/>
    <ds:schemaRef ds:uri="94be2403-22a5-4a3f-82cc-49b7e89f0987"/>
  </ds:schemaRefs>
</ds:datastoreItem>
</file>

<file path=docProps/app.xml><?xml version="1.0" encoding="utf-8"?>
<Properties xmlns="http://schemas.openxmlformats.org/officeDocument/2006/extended-properties" xmlns:vt="http://schemas.openxmlformats.org/officeDocument/2006/docPropsVTypes">
  <Template>Normal.dotm</Template>
  <TotalTime>30474</TotalTime>
  <Application>LibreOffice/7.1.8.1$Linux_X86_64 LibreOffice_project/10$Build-1</Application>
  <AppVersion>15.0000</AppVersion>
  <Pages>16</Pages>
  <Words>3258</Words>
  <Characters>18158</Characters>
  <CharactersWithSpaces>21244</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2017-11-23T17:48:00Z</dcterms:created>
  <dc:creator/>
  <dc:description/>
  <dc:language>en-US</dc:language>
  <cp:lastModifiedBy/>
  <dcterms:modified xsi:type="dcterms:W3CDTF">2023-04-27T11:27:19Z</dcterms:modified>
  <cp:revision>24</cp:revision>
  <dc:subject/>
  <dc:title>SEN-ET PMP</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0x010100662C79DA35A2284584E29B1E84C9C8C700C9D00D159EFC1044B40DD7F6F98A696E</vt:lpwstr>
  </property>
  <property fmtid="{D5CDD505-2E9C-101B-9397-08002B2CF9AE}" pid="3" name="DHIArea">
    <vt:lpwstr/>
  </property>
  <property fmtid="{D5CDD505-2E9C-101B-9397-08002B2CF9AE}" pid="4" name="DHIAuthor">
    <vt:lpwstr/>
  </property>
  <property fmtid="{D5CDD505-2E9C-101B-9397-08002B2CF9AE}" pid="5" name="DHICategory">
    <vt:lpwstr/>
  </property>
  <property fmtid="{D5CDD505-2E9C-101B-9397-08002B2CF9AE}" pid="6" name="DHIKeywords">
    <vt:lpwstr/>
  </property>
</Properties>
</file>